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8CA6D7" w14:textId="77777777" w:rsidR="00514C33" w:rsidRDefault="000854E5">
      <w:pPr>
        <w:pStyle w:val="Title"/>
      </w:pPr>
      <w:r>
        <w:t>Supplemental Materials</w:t>
      </w:r>
    </w:p>
    <w:p w14:paraId="65E93DB3" w14:textId="77777777" w:rsidR="00514C33" w:rsidRDefault="000854E5">
      <w:pPr>
        <w:pStyle w:val="Subtitle"/>
      </w:pPr>
      <w:r>
        <w:t xml:space="preserve">Risk characterization and probabilistic concentration-response modeling of complex environmental mixtures using novel approach methodologies (NAMs) data from the organotypic </w:t>
      </w:r>
      <w:r>
        <w:rPr>
          <w:i/>
        </w:rPr>
        <w:t>in-vitro</w:t>
      </w:r>
      <w:r>
        <w:t xml:space="preserve"> human stem cell assays</w:t>
      </w:r>
    </w:p>
    <w:p w14:paraId="3FF0F3B0" w14:textId="77777777" w:rsidR="00514C33" w:rsidRDefault="000854E5">
      <w:pPr>
        <w:pStyle w:val="Author"/>
      </w:pPr>
      <w:r>
        <w:t>Nan-Hung Hsieh</w:t>
      </w:r>
      <m:oMath>
        <m:sSup>
          <m:sSupPr>
            <m:ctrlPr>
              <w:ins w:id="0" w:author="Microsoft Office User" w:date="2020-09-10T11:21:00Z">
                <w:rPr>
                  <w:rFonts w:ascii="Cambria Math" w:hAnsi="Cambria Math"/>
                </w:rPr>
              </w:ins>
            </m:ctrlPr>
          </m:sSupPr>
          <m:e>
            <m:r>
              <w:rPr>
                <w:rFonts w:ascii="Cambria Math" w:hAnsi="Cambria Math"/>
              </w:rPr>
              <m:t>​</m:t>
            </m:r>
          </m:e>
          <m:sup>
            <m:r>
              <w:rPr>
                <w:rFonts w:ascii="Cambria Math" w:hAnsi="Cambria Math"/>
              </w:rPr>
              <m:t>1,2,**</m:t>
            </m:r>
          </m:sup>
        </m:sSup>
      </m:oMath>
      <w:r>
        <w:t xml:space="preserve">, </w:t>
      </w:r>
      <w:r>
        <w:t>Zunwei Chen</w:t>
      </w:r>
      <m:oMath>
        <m:sSup>
          <m:sSupPr>
            <m:ctrlPr>
              <w:ins w:id="1" w:author="Microsoft Office User" w:date="2020-09-10T11:21:00Z">
                <w:rPr>
                  <w:rFonts w:ascii="Cambria Math" w:hAnsi="Cambria Math"/>
                </w:rPr>
              </w:ins>
            </m:ctrlPr>
          </m:sSupPr>
          <m:e>
            <m:r>
              <w:rPr>
                <w:rFonts w:ascii="Cambria Math" w:hAnsi="Cambria Math"/>
              </w:rPr>
              <m:t>​</m:t>
            </m:r>
          </m:e>
          <m:sup>
            <m:r>
              <w:rPr>
                <w:rFonts w:ascii="Cambria Math" w:hAnsi="Cambria Math"/>
              </w:rPr>
              <m:t>1,2,**</m:t>
            </m:r>
          </m:sup>
        </m:sSup>
      </m:oMath>
      <w:r>
        <w:t>, Ivan Rusyn</w:t>
      </w:r>
      <m:oMath>
        <m:sSup>
          <m:sSupPr>
            <m:ctrlPr>
              <w:ins w:id="2" w:author="Microsoft Office User" w:date="2020-09-10T11:21:00Z">
                <w:rPr>
                  <w:rFonts w:ascii="Cambria Math" w:hAnsi="Cambria Math"/>
                </w:rPr>
              </w:ins>
            </m:ctrlPr>
          </m:sSupPr>
          <m:e>
            <m:r>
              <w:rPr>
                <w:rFonts w:ascii="Cambria Math" w:hAnsi="Cambria Math"/>
              </w:rPr>
              <m:t>​</m:t>
            </m:r>
          </m:e>
          <m:sup>
            <m:r>
              <w:rPr>
                <w:rFonts w:ascii="Cambria Math" w:hAnsi="Cambria Math"/>
              </w:rPr>
              <m:t>1,2,*</m:t>
            </m:r>
          </m:sup>
        </m:sSup>
      </m:oMath>
      <w:r>
        <w:t>, Weihsueh A. Chiu</w:t>
      </w:r>
      <m:oMath>
        <m:sSup>
          <m:sSupPr>
            <m:ctrlPr>
              <w:ins w:id="3" w:author="Microsoft Office User" w:date="2020-09-10T11:21:00Z">
                <w:rPr>
                  <w:rFonts w:ascii="Cambria Math" w:hAnsi="Cambria Math"/>
                </w:rPr>
              </w:ins>
            </m:ctrlPr>
          </m:sSupPr>
          <m:e>
            <m:r>
              <w:rPr>
                <w:rFonts w:ascii="Cambria Math" w:hAnsi="Cambria Math"/>
              </w:rPr>
              <m:t>​</m:t>
            </m:r>
          </m:e>
          <m:sup>
            <m:r>
              <w:rPr>
                <w:rFonts w:ascii="Cambria Math" w:hAnsi="Cambria Math"/>
              </w:rPr>
              <m:t>1,2,*</m:t>
            </m:r>
          </m:sup>
        </m:sSup>
      </m:oMath>
    </w:p>
    <w:p w14:paraId="19C183DA" w14:textId="77777777" w:rsidR="00514C33" w:rsidRDefault="000854E5">
      <w:pPr>
        <w:pStyle w:val="Date"/>
      </w:pPr>
      <m:oMath>
        <m:sSup>
          <m:sSupPr>
            <m:ctrlPr>
              <w:ins w:id="4" w:author="Microsoft Office User" w:date="2020-09-10T11:21:00Z">
                <w:rPr>
                  <w:rFonts w:ascii="Cambria Math" w:hAnsi="Cambria Math"/>
                </w:rPr>
              </w:ins>
            </m:ctrlPr>
          </m:sSupPr>
          <m:e>
            <m:r>
              <w:rPr>
                <w:rFonts w:ascii="Cambria Math" w:hAnsi="Cambria Math"/>
              </w:rPr>
              <m:t>​</m:t>
            </m:r>
          </m:e>
          <m:sup>
            <m:r>
              <w:rPr>
                <w:rFonts w:ascii="Cambria Math" w:hAnsi="Cambria Math"/>
              </w:rPr>
              <m:t>1</m:t>
            </m:r>
          </m:sup>
        </m:sSup>
      </m:oMath>
      <w:r>
        <w:t xml:space="preserve"> Interdisciplinary Faculty of Toxicology </w:t>
      </w:r>
      <m:oMath>
        <m:sSup>
          <m:sSupPr>
            <m:ctrlPr>
              <w:ins w:id="5" w:author="Microsoft Office User" w:date="2020-09-10T11:21:00Z">
                <w:rPr>
                  <w:rFonts w:ascii="Cambria Math" w:hAnsi="Cambria Math"/>
                </w:rPr>
              </w:ins>
            </m:ctrlPr>
          </m:sSupPr>
          <m:e>
            <m:r>
              <w:rPr>
                <w:rFonts w:ascii="Cambria Math" w:hAnsi="Cambria Math"/>
              </w:rPr>
              <m:t>​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t xml:space="preserve"> Department of Veterinary Integrative Biosciences, College of Veterinary Medicine and Biomedical Sciences, Texas A&amp;M University, College Station, TX 7</w:t>
      </w:r>
      <w:r>
        <w:t>7843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833206861"/>
        <w:docPartObj>
          <w:docPartGallery w:val="Table of Contents"/>
          <w:docPartUnique/>
        </w:docPartObj>
      </w:sdtPr>
      <w:sdtEndPr/>
      <w:sdtContent>
        <w:p w14:paraId="2FEBFEAA" w14:textId="77777777" w:rsidR="00514C33" w:rsidRDefault="000854E5">
          <w:pPr>
            <w:pStyle w:val="TOCHeading"/>
          </w:pPr>
          <w:r>
            <w:t>Table of Contents</w:t>
          </w:r>
        </w:p>
        <w:p w14:paraId="0B9589A4" w14:textId="4B8D82F8" w:rsidR="000854E5" w:rsidRDefault="000854E5">
          <w:pPr>
            <w:pStyle w:val="TOC1"/>
            <w:tabs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50629306" w:history="1">
            <w:r w:rsidRPr="00C3269C">
              <w:rPr>
                <w:rStyle w:val="Hyperlink"/>
                <w:noProof/>
              </w:rPr>
              <w:t>Supplementary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E0FCE" w14:textId="32A379D6" w:rsidR="000854E5" w:rsidRDefault="000854E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0629307" w:history="1">
            <w:r w:rsidRPr="00C3269C">
              <w:rPr>
                <w:rStyle w:val="Hyperlink"/>
                <w:noProof/>
              </w:rPr>
              <w:t>Supplementary Tables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1004B" w14:textId="5C762349" w:rsidR="000854E5" w:rsidRDefault="000854E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0629308" w:history="1">
            <w:r w:rsidRPr="00C3269C">
              <w:rPr>
                <w:rStyle w:val="Hyperlink"/>
                <w:noProof/>
              </w:rPr>
              <w:t>Supplementary Figures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50866" w14:textId="6B169847" w:rsidR="000854E5" w:rsidRDefault="000854E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0629309" w:history="1">
            <w:r w:rsidRPr="00C3269C">
              <w:rPr>
                <w:rStyle w:val="Hyperlink"/>
                <w:noProof/>
              </w:rPr>
              <w:t>Curve-fitting of single chemical concentration-respsonse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02904" w14:textId="1D6CB45B" w:rsidR="000854E5" w:rsidRDefault="000854E5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29310" w:history="1">
            <w:r w:rsidRPr="00C3269C">
              <w:rPr>
                <w:rStyle w:val="Hyperlink"/>
                <w:noProof/>
              </w:rPr>
              <w:t>iCell Neurons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250F2" w14:textId="0509FC0E" w:rsidR="000854E5" w:rsidRDefault="000854E5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29311" w:history="1">
            <w:r w:rsidRPr="00C3269C">
              <w:rPr>
                <w:rStyle w:val="Hyperlink"/>
                <w:noProof/>
              </w:rPr>
              <w:t>HUVECs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E85397" w14:textId="7ADE1046" w:rsidR="000854E5" w:rsidRDefault="000854E5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29312" w:history="1">
            <w:r w:rsidRPr="00C3269C">
              <w:rPr>
                <w:rStyle w:val="Hyperlink"/>
                <w:noProof/>
              </w:rPr>
              <w:t>iCell Hepatocytes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BB57A" w14:textId="471BABFB" w:rsidR="000854E5" w:rsidRDefault="000854E5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29313" w:history="1">
            <w:r w:rsidRPr="00C3269C">
              <w:rPr>
                <w:rStyle w:val="Hyperlink"/>
                <w:noProof/>
              </w:rPr>
              <w:t>iCell Endothelial cells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CDD932" w14:textId="5180D04A" w:rsidR="000854E5" w:rsidRDefault="000854E5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29314" w:history="1">
            <w:r w:rsidRPr="00C3269C">
              <w:rPr>
                <w:rStyle w:val="Hyperlink"/>
                <w:noProof/>
              </w:rPr>
              <w:t>iCell Cardiomyocytes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21EC5" w14:textId="4A4D5270" w:rsidR="000854E5" w:rsidRDefault="000854E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0629315" w:history="1">
            <w:r w:rsidRPr="00C3269C">
              <w:rPr>
                <w:rStyle w:val="Hyperlink"/>
                <w:noProof/>
              </w:rPr>
              <w:t>Curve-fitting of mixture concentration-respsonse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33299B" w14:textId="73617D89" w:rsidR="000854E5" w:rsidRDefault="000854E5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29316" w:history="1">
            <w:r w:rsidRPr="00C3269C">
              <w:rPr>
                <w:rStyle w:val="Hyperlink"/>
                <w:noProof/>
              </w:rPr>
              <w:t>iCell Neurons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0086E" w14:textId="401F6197" w:rsidR="000854E5" w:rsidRDefault="000854E5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29317" w:history="1">
            <w:r w:rsidRPr="00C3269C">
              <w:rPr>
                <w:rStyle w:val="Hyperlink"/>
                <w:noProof/>
              </w:rPr>
              <w:t>HUVECs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E05E2B" w14:textId="1FC85DEC" w:rsidR="000854E5" w:rsidRDefault="000854E5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29318" w:history="1">
            <w:r w:rsidRPr="00C3269C">
              <w:rPr>
                <w:rStyle w:val="Hyperlink"/>
                <w:noProof/>
              </w:rPr>
              <w:t>iCell Hepatocytes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97B46" w14:textId="63474D10" w:rsidR="000854E5" w:rsidRDefault="000854E5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29319" w:history="1">
            <w:r w:rsidRPr="00C3269C">
              <w:rPr>
                <w:rStyle w:val="Hyperlink"/>
                <w:noProof/>
              </w:rPr>
              <w:t>iCell Endothelial cells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B1CC0" w14:textId="3DDB24F6" w:rsidR="000854E5" w:rsidRDefault="000854E5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29320" w:history="1">
            <w:r w:rsidRPr="00C3269C">
              <w:rPr>
                <w:rStyle w:val="Hyperlink"/>
                <w:noProof/>
              </w:rPr>
              <w:t>iCell Cardiomyocytes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AB004" w14:textId="114560B5" w:rsidR="000854E5" w:rsidRDefault="000854E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0629321" w:history="1">
            <w:r w:rsidRPr="00C3269C">
              <w:rPr>
                <w:rStyle w:val="Hyperlink"/>
                <w:noProof/>
              </w:rPr>
              <w:t>Curve-fitting and prediction of AC50-H concentration-response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F611F" w14:textId="4C680B60" w:rsidR="000854E5" w:rsidRDefault="000854E5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29322" w:history="1">
            <w:r w:rsidRPr="00C3269C">
              <w:rPr>
                <w:rStyle w:val="Hyperlink"/>
                <w:noProof/>
              </w:rPr>
              <w:t>iCell Neurons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DA9AC" w14:textId="0487CD58" w:rsidR="000854E5" w:rsidRDefault="000854E5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29323" w:history="1">
            <w:r w:rsidRPr="00C3269C">
              <w:rPr>
                <w:rStyle w:val="Hyperlink"/>
                <w:noProof/>
              </w:rPr>
              <w:t>HUVECs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2E2EF" w14:textId="0CAC700F" w:rsidR="000854E5" w:rsidRDefault="000854E5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29324" w:history="1">
            <w:r w:rsidRPr="00C3269C">
              <w:rPr>
                <w:rStyle w:val="Hyperlink"/>
                <w:noProof/>
              </w:rPr>
              <w:t>iCell Hepatocytes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8AE2E" w14:textId="79E8EC67" w:rsidR="000854E5" w:rsidRDefault="000854E5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29325" w:history="1">
            <w:r w:rsidRPr="00C3269C">
              <w:rPr>
                <w:rStyle w:val="Hyperlink"/>
                <w:noProof/>
              </w:rPr>
              <w:t>iCell Endothelial cells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F263A" w14:textId="702FB793" w:rsidR="000854E5" w:rsidRDefault="000854E5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29326" w:history="1">
            <w:r w:rsidRPr="00C3269C">
              <w:rPr>
                <w:rStyle w:val="Hyperlink"/>
                <w:noProof/>
              </w:rPr>
              <w:t>iCell Cardiomyocytes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FA614D" w14:textId="7F31EBD1" w:rsidR="000854E5" w:rsidRDefault="000854E5">
          <w:pPr>
            <w:pStyle w:val="TOC2"/>
            <w:tabs>
              <w:tab w:val="right" w:leader="dot" w:pos="9350"/>
            </w:tabs>
            <w:rPr>
              <w:noProof/>
            </w:rPr>
          </w:pPr>
          <w:hyperlink w:anchor="_Toc50629327" w:history="1">
            <w:r w:rsidRPr="00C3269C">
              <w:rPr>
                <w:rStyle w:val="Hyperlink"/>
                <w:noProof/>
              </w:rPr>
              <w:t>Estimation of the margin of exposure under AC50-H exposure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73A5D5" w14:textId="1961AF42" w:rsidR="000854E5" w:rsidRDefault="000854E5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29328" w:history="1">
            <w:r w:rsidRPr="00C3269C">
              <w:rPr>
                <w:rStyle w:val="Hyperlink"/>
                <w:noProof/>
              </w:rPr>
              <w:t>iCell Neurons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DB491" w14:textId="6CA1F348" w:rsidR="000854E5" w:rsidRDefault="000854E5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29329" w:history="1">
            <w:r w:rsidRPr="00C3269C">
              <w:rPr>
                <w:rStyle w:val="Hyperlink"/>
                <w:noProof/>
              </w:rPr>
              <w:t>HUVECs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516DD" w14:textId="1F4D5602" w:rsidR="000854E5" w:rsidRDefault="000854E5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29330" w:history="1">
            <w:r w:rsidRPr="00C3269C">
              <w:rPr>
                <w:rStyle w:val="Hyperlink"/>
                <w:noProof/>
              </w:rPr>
              <w:t>iCell Hepatocytes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ADD40" w14:textId="33B93A6B" w:rsidR="000854E5" w:rsidRDefault="000854E5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29331" w:history="1">
            <w:r w:rsidRPr="00C3269C">
              <w:rPr>
                <w:rStyle w:val="Hyperlink"/>
                <w:noProof/>
              </w:rPr>
              <w:t>iCell Endothelial cells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86A63B" w14:textId="5BFAAF42" w:rsidR="000854E5" w:rsidRDefault="000854E5">
          <w:pPr>
            <w:pStyle w:val="TOC3"/>
            <w:tabs>
              <w:tab w:val="right" w:leader="dot" w:pos="9350"/>
            </w:tabs>
            <w:rPr>
              <w:noProof/>
            </w:rPr>
          </w:pPr>
          <w:hyperlink w:anchor="_Toc50629332" w:history="1">
            <w:r w:rsidRPr="00C3269C">
              <w:rPr>
                <w:rStyle w:val="Hyperlink"/>
                <w:noProof/>
              </w:rPr>
              <w:t>iCell Cardiomyocytes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4184D" w14:textId="32C78274" w:rsidR="000854E5" w:rsidRDefault="000854E5">
          <w:pPr>
            <w:pStyle w:val="TOC1"/>
            <w:tabs>
              <w:tab w:val="right" w:leader="dot" w:pos="9350"/>
            </w:tabs>
            <w:rPr>
              <w:noProof/>
            </w:rPr>
          </w:pPr>
          <w:hyperlink w:anchor="_Toc50629333" w:history="1">
            <w:r w:rsidRPr="00C3269C">
              <w:rPr>
                <w:rStyle w:val="Hyperlink"/>
                <w:noProof/>
              </w:rPr>
              <w:t>Session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_Toc50629333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4506E8" w14:textId="77777777" w:rsidR="00514C33" w:rsidRDefault="000854E5">
          <w:r>
            <w:fldChar w:fldCharType="end"/>
          </w:r>
        </w:p>
      </w:sdtContent>
    </w:sdt>
    <w:p w14:paraId="0526D052" w14:textId="77777777" w:rsidR="00514C33" w:rsidRDefault="00514C33">
      <w:pPr>
        <w:pStyle w:val="FirstParagraph"/>
      </w:pPr>
    </w:p>
    <w:p w14:paraId="3D128BB1" w14:textId="77777777" w:rsidR="00514C33" w:rsidRDefault="000854E5">
      <w:pPr>
        <w:pStyle w:val="BodyText"/>
      </w:pPr>
      <m:oMath>
        <m:sSup>
          <m:sSupPr>
            <m:ctrlPr>
              <w:ins w:id="6" w:author="Microsoft Office User" w:date="2020-09-10T11:21:00Z">
                <w:rPr>
                  <w:rFonts w:ascii="Cambria Math" w:hAnsi="Cambria Math"/>
                </w:rPr>
              </w:ins>
            </m:ctrlPr>
          </m:sSupPr>
          <m:e>
            <m:r>
              <w:rPr>
                <w:rFonts w:ascii="Cambria Math" w:hAnsi="Cambria Math"/>
              </w:rPr>
              <m:t>​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>
        <w:t xml:space="preserve"> To whom correspondence should be addressed:</w:t>
      </w:r>
    </w:p>
    <w:p w14:paraId="0B85DE18" w14:textId="77777777" w:rsidR="00514C33" w:rsidRDefault="000854E5">
      <w:pPr>
        <w:pStyle w:val="BodyText"/>
      </w:pPr>
      <w:r>
        <w:t xml:space="preserve">Ivan Rusyn, MD, Ph.D., Department of Veterinary Integrative Biosciences, Texas A&amp;M University, College Station, TX 77843; </w:t>
      </w:r>
      <w:hyperlink r:id="rId7">
        <w:r>
          <w:rPr>
            <w:rStyle w:val="Hyperlink"/>
          </w:rPr>
          <w:t>irusyn@cvm.tamu.edu</w:t>
        </w:r>
      </w:hyperlink>
    </w:p>
    <w:p w14:paraId="29A5FB90" w14:textId="77777777" w:rsidR="00514C33" w:rsidRDefault="000854E5">
      <w:pPr>
        <w:pStyle w:val="BodyText"/>
      </w:pPr>
      <w:r>
        <w:t xml:space="preserve">Weihsueh A. Chiu, Ph.D., Department of Veterinary Integrative Biosciences, Texas A&amp;M University, College Station, TX 77843; </w:t>
      </w:r>
      <w:hyperlink r:id="rId8">
        <w:r>
          <w:rPr>
            <w:rStyle w:val="Hyperlink"/>
          </w:rPr>
          <w:t>wchiu@cvm.tamu.edu</w:t>
        </w:r>
      </w:hyperlink>
    </w:p>
    <w:p w14:paraId="5FB089AB" w14:textId="77777777" w:rsidR="00514C33" w:rsidRDefault="000854E5">
      <w:pPr>
        <w:pStyle w:val="BodyText"/>
      </w:pPr>
      <m:oMath>
        <m:sSup>
          <m:sSupPr>
            <m:ctrlPr>
              <w:ins w:id="7" w:author="Microsoft Office User" w:date="2020-09-10T11:21:00Z">
                <w:rPr>
                  <w:rFonts w:ascii="Cambria Math" w:hAnsi="Cambria Math"/>
                </w:rPr>
              </w:ins>
            </m:ctrlPr>
          </m:sSupPr>
          <m:e>
            <m:r>
              <w:rPr>
                <w:rFonts w:ascii="Cambria Math" w:hAnsi="Cambria Math"/>
              </w:rPr>
              <m:t>​</m:t>
            </m:r>
          </m:e>
          <m:sup>
            <m:r>
              <w:rPr>
                <w:rFonts w:ascii="Cambria Math" w:hAnsi="Cambria Math"/>
              </w:rPr>
              <m:t>**</m:t>
            </m:r>
          </m:sup>
        </m:sSup>
      </m:oMath>
      <w:r>
        <w:t xml:space="preserve"> These authors contributed equally t</w:t>
      </w:r>
      <w:r>
        <w:t>o this manuscript.</w:t>
      </w:r>
    </w:p>
    <w:p w14:paraId="129E5478" w14:textId="77777777" w:rsidR="00514C33" w:rsidRDefault="000854E5">
      <w:r>
        <w:br w:type="page"/>
      </w:r>
    </w:p>
    <w:p w14:paraId="5F1B2FEC" w14:textId="77777777" w:rsidR="00514C33" w:rsidRDefault="000854E5">
      <w:r>
        <w:lastRenderedPageBreak/>
        <w:br w:type="page"/>
      </w:r>
    </w:p>
    <w:p w14:paraId="310A50A5" w14:textId="77777777" w:rsidR="00514C33" w:rsidRDefault="000854E5">
      <w:pPr>
        <w:pStyle w:val="Heading1"/>
      </w:pPr>
      <w:bookmarkStart w:id="8" w:name="supplementary-data"/>
      <w:bookmarkStart w:id="9" w:name="_Toc50629306"/>
      <w:r>
        <w:lastRenderedPageBreak/>
        <w:t>Supplementary Data</w:t>
      </w:r>
      <w:bookmarkEnd w:id="8"/>
      <w:bookmarkEnd w:id="9"/>
    </w:p>
    <w:p w14:paraId="73C49099" w14:textId="77777777" w:rsidR="00514C33" w:rsidRDefault="000854E5">
      <w:pPr>
        <w:pStyle w:val="FirstParagraph"/>
      </w:pPr>
      <w:r>
        <w:t>The zip file contains the folder of R code (</w:t>
      </w:r>
      <w:r>
        <w:rPr>
          <w:b/>
        </w:rPr>
        <w:t>codes</w:t>
      </w:r>
      <w:r>
        <w:t>) and datasets (</w:t>
      </w:r>
      <w:r>
        <w:rPr>
          <w:b/>
        </w:rPr>
        <w:t>datasets</w:t>
      </w:r>
      <w:r>
        <w:t xml:space="preserve">) that can reproduce the modeling and analyze result (in </w:t>
      </w:r>
      <w:r>
        <w:rPr>
          <w:b/>
        </w:rPr>
        <w:t>outputs</w:t>
      </w:r>
      <w:r>
        <w:t xml:space="preserve"> folder) and visualize plots (in </w:t>
      </w:r>
      <w:r>
        <w:rPr>
          <w:b/>
        </w:rPr>
        <w:t>plots</w:t>
      </w:r>
      <w:r>
        <w:t xml:space="preserve"> folder) and final report (in </w:t>
      </w:r>
      <w:r>
        <w:rPr>
          <w:b/>
        </w:rPr>
        <w:t>reports</w:t>
      </w:r>
      <w:r>
        <w:t xml:space="preserve"> f</w:t>
      </w:r>
      <w:r>
        <w:t>older). All data will publicly release on Github after the paper published. The details and data pipelines are included in:</w:t>
      </w:r>
    </w:p>
    <w:p w14:paraId="56EC226F" w14:textId="77777777" w:rsidR="00514C33" w:rsidRDefault="000854E5">
      <w:pPr>
        <w:pStyle w:val="Compact"/>
        <w:numPr>
          <w:ilvl w:val="0"/>
          <w:numId w:val="3"/>
        </w:numPr>
      </w:pPr>
      <w:r>
        <w:rPr>
          <w:b/>
        </w:rPr>
        <w:t>codes:</w:t>
      </w:r>
      <w:r>
        <w:t xml:space="preserve"> The source code to reproduce the modeling and analyze result that include:</w:t>
      </w:r>
    </w:p>
    <w:p w14:paraId="3BF1E90C" w14:textId="77777777" w:rsidR="00514C33" w:rsidRDefault="000854E5">
      <w:pPr>
        <w:pStyle w:val="Compact"/>
        <w:numPr>
          <w:ilvl w:val="1"/>
          <w:numId w:val="4"/>
        </w:numPr>
      </w:pPr>
      <w:r>
        <w:rPr>
          <w:i/>
        </w:rPr>
        <w:t>hill_two.stan:</w:t>
      </w:r>
      <w:r>
        <w:t xml:space="preserve"> Stan code of Hill model for the con</w:t>
      </w:r>
      <w:r>
        <w:t>centration-response modeling.</w:t>
      </w:r>
    </w:p>
    <w:p w14:paraId="4A863A57" w14:textId="77777777" w:rsidR="00514C33" w:rsidRDefault="000854E5">
      <w:pPr>
        <w:pStyle w:val="Compact"/>
        <w:numPr>
          <w:ilvl w:val="1"/>
          <w:numId w:val="4"/>
        </w:numPr>
      </w:pPr>
      <w:r>
        <w:rPr>
          <w:i/>
        </w:rPr>
        <w:t>0_mcmc_ind_chems.R</w:t>
      </w:r>
      <w:r>
        <w:t>: R code for conducting the Hamiltonian Monte chain Monte Carlo simulation for individual chemicals.</w:t>
      </w:r>
    </w:p>
    <w:p w14:paraId="1A78F24D" w14:textId="77777777" w:rsidR="00514C33" w:rsidRDefault="000854E5">
      <w:pPr>
        <w:pStyle w:val="Compact"/>
        <w:numPr>
          <w:ilvl w:val="1"/>
          <w:numId w:val="4"/>
        </w:numPr>
      </w:pPr>
      <w:r>
        <w:rPr>
          <w:i/>
        </w:rPr>
        <w:t>1_mcmc_mixtures.R</w:t>
      </w:r>
      <w:r>
        <w:t>: R code for conducting the Hamiltonian Monte chain Monte Carlo simulation for mixtures.</w:t>
      </w:r>
    </w:p>
    <w:p w14:paraId="2CF42D85" w14:textId="77777777" w:rsidR="00514C33" w:rsidRDefault="000854E5">
      <w:pPr>
        <w:pStyle w:val="Compact"/>
        <w:numPr>
          <w:ilvl w:val="1"/>
          <w:numId w:val="4"/>
        </w:numPr>
      </w:pPr>
      <w:r>
        <w:rPr>
          <w:i/>
        </w:rPr>
        <w:t>2</w:t>
      </w:r>
      <w:r>
        <w:rPr>
          <w:i/>
        </w:rPr>
        <w:t>_ec_10_pred.R</w:t>
      </w:r>
      <w:r>
        <w:t>: R code to to estimate curve-fitting and predicted EC</w:t>
      </w:r>
      <m:oMath>
        <m:sSub>
          <m:sSubPr>
            <m:ctrlPr>
              <w:ins w:id="10" w:author="Microsoft Office User" w:date="2020-09-10T11:21:00Z">
                <w:rPr>
                  <w:rFonts w:ascii="Cambria Math" w:hAnsi="Cambria Math"/>
                </w:rPr>
              </w:ins>
            </m:ctrlPr>
          </m:sSubPr>
          <m:e>
            <m:r>
              <w:rPr>
                <w:rFonts w:ascii="Cambria Math" w:hAnsi="Cambria Math"/>
              </w:rPr>
              <m:t>​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sub>
        </m:sSub>
      </m:oMath>
      <w:r>
        <w:t xml:space="preserve"> in mixture for each phenotype.</w:t>
      </w:r>
    </w:p>
    <w:p w14:paraId="2E830DFA" w14:textId="77777777" w:rsidR="00514C33" w:rsidRDefault="000854E5">
      <w:pPr>
        <w:pStyle w:val="Compact"/>
        <w:numPr>
          <w:ilvl w:val="1"/>
          <w:numId w:val="4"/>
        </w:numPr>
      </w:pPr>
      <w:r>
        <w:rPr>
          <w:i/>
        </w:rPr>
        <w:t>3_conc_resp_pred.R</w:t>
      </w:r>
      <w:r>
        <w:t>: R code to reconstruct the concentration-response profiles.</w:t>
      </w:r>
    </w:p>
    <w:p w14:paraId="74BBEE4F" w14:textId="77777777" w:rsidR="00514C33" w:rsidRDefault="000854E5">
      <w:pPr>
        <w:pStyle w:val="Compact"/>
        <w:numPr>
          <w:ilvl w:val="1"/>
          <w:numId w:val="4"/>
        </w:numPr>
      </w:pPr>
      <w:r>
        <w:rPr>
          <w:i/>
        </w:rPr>
        <w:t>4_plot.R</w:t>
      </w:r>
      <w:r>
        <w:t>: R codes to generate the figures in manuscript.</w:t>
      </w:r>
    </w:p>
    <w:p w14:paraId="68B23945" w14:textId="77777777" w:rsidR="00514C33" w:rsidRDefault="000854E5">
      <w:pPr>
        <w:pStyle w:val="Compact"/>
        <w:numPr>
          <w:ilvl w:val="1"/>
          <w:numId w:val="4"/>
        </w:numPr>
      </w:pPr>
      <w:r>
        <w:rPr>
          <w:i/>
        </w:rPr>
        <w:t>5_plot_suppl.R</w:t>
      </w:r>
      <w:r>
        <w:t>: R codes to generate the same figures in Supplemental Materials.</w:t>
      </w:r>
    </w:p>
    <w:p w14:paraId="184BED8D" w14:textId="77777777" w:rsidR="00514C33" w:rsidRDefault="000854E5">
      <w:pPr>
        <w:pStyle w:val="Compact"/>
        <w:numPr>
          <w:ilvl w:val="0"/>
          <w:numId w:val="3"/>
        </w:numPr>
      </w:pPr>
      <w:r>
        <w:rPr>
          <w:b/>
        </w:rPr>
        <w:t>datasets:</w:t>
      </w:r>
      <w:r>
        <w:t xml:space="preserve"> The provided tidy data files include the individual chemical information (</w:t>
      </w:r>
      <w:r>
        <w:rPr>
          <w:i/>
        </w:rPr>
        <w:t>chem_info.csv</w:t>
      </w:r>
      <w:r>
        <w:t>) and cell assay results (</w:t>
      </w:r>
      <w:r>
        <w:rPr>
          <w:i/>
        </w:rPr>
        <w:t>chem</w:t>
      </w:r>
      <w:r>
        <w:rPr>
          <w:i/>
        </w:rPr>
        <w:t>_data.csv</w:t>
      </w:r>
      <w:r>
        <w:t xml:space="preserve">). The mixture information and cell assay results can be found in </w:t>
      </w:r>
      <w:r>
        <w:rPr>
          <w:i/>
        </w:rPr>
        <w:t>mix_info.csv</w:t>
      </w:r>
      <w:r>
        <w:t xml:space="preserve"> and </w:t>
      </w:r>
      <w:r>
        <w:rPr>
          <w:i/>
        </w:rPr>
        <w:t>mix_data.csv</w:t>
      </w:r>
      <w:r>
        <w:t>. The data files contained the following columns:</w:t>
      </w:r>
    </w:p>
    <w:p w14:paraId="33E4F9C3" w14:textId="77777777" w:rsidR="00514C33" w:rsidRDefault="000854E5">
      <w:pPr>
        <w:pStyle w:val="Compact"/>
        <w:numPr>
          <w:ilvl w:val="1"/>
          <w:numId w:val="5"/>
        </w:numPr>
      </w:pPr>
      <w:r>
        <w:rPr>
          <w:i/>
        </w:rPr>
        <w:t>chemical</w:t>
      </w:r>
      <w:r>
        <w:t>: Name of chemical.</w:t>
      </w:r>
    </w:p>
    <w:p w14:paraId="724E88E0" w14:textId="77777777" w:rsidR="00514C33" w:rsidRDefault="000854E5">
      <w:pPr>
        <w:pStyle w:val="Compact"/>
        <w:numPr>
          <w:ilvl w:val="1"/>
          <w:numId w:val="5"/>
        </w:numPr>
      </w:pPr>
      <w:r>
        <w:rPr>
          <w:i/>
        </w:rPr>
        <w:t>mixture</w:t>
      </w:r>
      <w:r>
        <w:t>: Name of mixture.</w:t>
      </w:r>
    </w:p>
    <w:p w14:paraId="49E5EDD0" w14:textId="77777777" w:rsidR="00514C33" w:rsidRDefault="000854E5">
      <w:pPr>
        <w:pStyle w:val="Compact"/>
        <w:numPr>
          <w:ilvl w:val="1"/>
          <w:numId w:val="5"/>
        </w:numPr>
      </w:pPr>
      <w:r>
        <w:rPr>
          <w:i/>
        </w:rPr>
        <w:t>Replication</w:t>
      </w:r>
      <w:r>
        <w:t>: Replication number. Two replications were conducted in individual chemicals. The mixtures had six replication.</w:t>
      </w:r>
    </w:p>
    <w:p w14:paraId="14E128E5" w14:textId="77777777" w:rsidR="00514C33" w:rsidRDefault="000854E5">
      <w:pPr>
        <w:pStyle w:val="Compact"/>
        <w:numPr>
          <w:ilvl w:val="1"/>
          <w:numId w:val="5"/>
        </w:numPr>
      </w:pPr>
      <w:r>
        <w:rPr>
          <w:i/>
        </w:rPr>
        <w:t>Concentration</w:t>
      </w:r>
      <w:r>
        <w:t>: Experimental concentration (unit = micromole).</w:t>
      </w:r>
    </w:p>
    <w:p w14:paraId="1CEA94FD" w14:textId="77777777" w:rsidR="00514C33" w:rsidRDefault="000854E5">
      <w:pPr>
        <w:pStyle w:val="Compact"/>
        <w:numPr>
          <w:ilvl w:val="1"/>
          <w:numId w:val="5"/>
        </w:numPr>
      </w:pPr>
      <w:r>
        <w:rPr>
          <w:i/>
        </w:rPr>
        <w:t>Dilution</w:t>
      </w:r>
      <w:r>
        <w:t>: Diluted factor according to the designed concentration in mixture.</w:t>
      </w:r>
    </w:p>
    <w:p w14:paraId="6E625F6F" w14:textId="77777777" w:rsidR="00514C33" w:rsidRDefault="000854E5">
      <w:pPr>
        <w:pStyle w:val="Compact"/>
        <w:numPr>
          <w:ilvl w:val="1"/>
          <w:numId w:val="5"/>
        </w:numPr>
      </w:pPr>
      <w:r>
        <w:rPr>
          <w:i/>
        </w:rPr>
        <w:t>Resp</w:t>
      </w:r>
      <w:r>
        <w:rPr>
          <w:i/>
        </w:rPr>
        <w:t>onse</w:t>
      </w:r>
      <w:r>
        <w:t>: Response proportion that had been normalized (0 - 1) based on the control group.</w:t>
      </w:r>
    </w:p>
    <w:p w14:paraId="4EF42800" w14:textId="77777777" w:rsidR="00514C33" w:rsidRDefault="000854E5">
      <w:pPr>
        <w:pStyle w:val="Compact"/>
        <w:numPr>
          <w:ilvl w:val="1"/>
          <w:numId w:val="5"/>
        </w:numPr>
      </w:pPr>
      <w:r>
        <w:rPr>
          <w:i/>
        </w:rPr>
        <w:t>celltype</w:t>
      </w:r>
      <w:r>
        <w:t>: Name of human induced pluripotent stem cells-derived cells.</w:t>
      </w:r>
    </w:p>
    <w:p w14:paraId="07AF5973" w14:textId="77777777" w:rsidR="00514C33" w:rsidRDefault="000854E5">
      <w:pPr>
        <w:pStyle w:val="Compact"/>
        <w:numPr>
          <w:ilvl w:val="1"/>
          <w:numId w:val="5"/>
        </w:numPr>
      </w:pPr>
      <w:r>
        <w:rPr>
          <w:i/>
        </w:rPr>
        <w:t>phenotype</w:t>
      </w:r>
      <w:r>
        <w:t>: Cytotoxicity and functional phenotypes for each cell.</w:t>
      </w:r>
    </w:p>
    <w:p w14:paraId="6D075542" w14:textId="77777777" w:rsidR="00514C33" w:rsidRDefault="000854E5">
      <w:pPr>
        <w:numPr>
          <w:ilvl w:val="0"/>
          <w:numId w:val="3"/>
        </w:numPr>
      </w:pPr>
      <w:r>
        <w:rPr>
          <w:b/>
        </w:rPr>
        <w:t>outputs</w:t>
      </w:r>
      <w:r>
        <w:t>: The files in the output f</w:t>
      </w:r>
      <w:r>
        <w:t xml:space="preserve">older are generated by the above R code and datasets. The Bayesain estimated model parameters for individual chemicals were named like </w:t>
      </w:r>
      <w:r>
        <w:rPr>
          <w:i/>
        </w:rPr>
        <w:t>HUVECs_42_chem_params.rda</w:t>
      </w:r>
      <w:r>
        <w:t xml:space="preserve">. Also, the mixtures were named like </w:t>
      </w:r>
      <w:r>
        <w:rPr>
          <w:i/>
        </w:rPr>
        <w:t>HUVECs_mixtures_params.rda</w:t>
      </w:r>
      <w:r>
        <w:t>. The outputs of curve-fitting an</w:t>
      </w:r>
      <w:r>
        <w:t>d predicted EC</w:t>
      </w:r>
      <m:oMath>
        <m:sSub>
          <m:sSubPr>
            <m:ctrlPr>
              <w:ins w:id="11" w:author="Microsoft Office User" w:date="2020-09-10T11:21:00Z">
                <w:rPr>
                  <w:rFonts w:ascii="Cambria Math" w:hAnsi="Cambria Math"/>
                </w:rPr>
              </w:ins>
            </m:ctrlPr>
          </m:sSubPr>
          <m:e>
            <m:r>
              <w:rPr>
                <w:rFonts w:ascii="Cambria Math" w:hAnsi="Cambria Math"/>
              </w:rPr>
              <m:t>​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10</m:t>
            </m:r>
          </m:sub>
        </m:sSub>
      </m:oMath>
      <w:r>
        <w:t xml:space="preserve"> in the mixture for each phenotype were stored in </w:t>
      </w:r>
      <w:r>
        <w:rPr>
          <w:i/>
        </w:rPr>
        <w:t>ec_10_pred.rda</w:t>
      </w:r>
      <w:r>
        <w:t xml:space="preserve">. Also, the calculated outputs to reconstruct the mixture concentration-response profile are in </w:t>
      </w:r>
      <w:r>
        <w:rPr>
          <w:i/>
        </w:rPr>
        <w:t>mix_CR.rda</w:t>
      </w:r>
      <w:r>
        <w:t>.</w:t>
      </w:r>
    </w:p>
    <w:p w14:paraId="4D5EC5ED" w14:textId="77777777" w:rsidR="00514C33" w:rsidRDefault="000854E5">
      <w:pPr>
        <w:numPr>
          <w:ilvl w:val="0"/>
          <w:numId w:val="3"/>
        </w:numPr>
      </w:pPr>
      <w:r>
        <w:rPr>
          <w:b/>
        </w:rPr>
        <w:t>plots:</w:t>
      </w:r>
      <w:r>
        <w:t xml:space="preserve"> All plots showed in the manuscript were saved in this folder</w:t>
      </w:r>
      <w:r>
        <w:t xml:space="preserve">. The </w:t>
      </w:r>
      <w:r>
        <w:rPr>
          <w:b/>
        </w:rPr>
        <w:t>suppl</w:t>
      </w:r>
      <w:r>
        <w:t xml:space="preserve"> folder includes the supplementary figures that showed below.</w:t>
      </w:r>
    </w:p>
    <w:p w14:paraId="47DC062A" w14:textId="77777777" w:rsidR="00514C33" w:rsidRDefault="000854E5">
      <w:r>
        <w:br w:type="page"/>
      </w:r>
    </w:p>
    <w:p w14:paraId="5EE556C4" w14:textId="77777777" w:rsidR="00514C33" w:rsidRDefault="000854E5">
      <w:pPr>
        <w:pStyle w:val="Heading1"/>
      </w:pPr>
      <w:bookmarkStart w:id="12" w:name="supplementary-tables"/>
      <w:bookmarkStart w:id="13" w:name="_Toc50629307"/>
      <w:r>
        <w:lastRenderedPageBreak/>
        <w:t>Supplementary Tables</w:t>
      </w:r>
      <w:bookmarkEnd w:id="12"/>
      <w:bookmarkEnd w:id="13"/>
    </w:p>
    <w:p w14:paraId="1F3E916B" w14:textId="77777777" w:rsidR="00514C33" w:rsidRDefault="000854E5">
      <w:pPr>
        <w:pStyle w:val="TableCaption"/>
      </w:pPr>
      <w:r>
        <w:t>Table S1. The list of chemical that were be used in this study.</w:t>
      </w:r>
    </w:p>
    <w:tbl>
      <w:tblPr>
        <w:tblStyle w:val="Table"/>
        <w:tblW w:w="0" w:type="pct"/>
        <w:tblLook w:val="07E0" w:firstRow="1" w:lastRow="1" w:firstColumn="1" w:lastColumn="1" w:noHBand="1" w:noVBand="1"/>
        <w:tblCaption w:val="Table S1. The list of chemical that were be used in this study."/>
      </w:tblPr>
      <w:tblGrid>
        <w:gridCol w:w="556"/>
        <w:gridCol w:w="2717"/>
        <w:gridCol w:w="1606"/>
        <w:gridCol w:w="1284"/>
        <w:gridCol w:w="1993"/>
        <w:gridCol w:w="1420"/>
      </w:tblGrid>
      <w:tr w:rsidR="00514C33" w14:paraId="2EDA1B3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E5D8525" w14:textId="77777777" w:rsidR="00514C33" w:rsidRDefault="000854E5">
            <w:pPr>
              <w:pStyle w:val="Compact"/>
              <w:jc w:val="right"/>
            </w:pPr>
            <w:r>
              <w:t>No.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4C9BD07" w14:textId="77777777" w:rsidR="00514C33" w:rsidRDefault="000854E5">
            <w:pPr>
              <w:pStyle w:val="Compact"/>
            </w:pPr>
            <w:r>
              <w:t>Chemical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A656E30" w14:textId="77777777" w:rsidR="00514C33" w:rsidRDefault="000854E5">
            <w:pPr>
              <w:pStyle w:val="Compact"/>
            </w:pPr>
            <w:r>
              <w:t>CAS_trimmed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0410D90" w14:textId="77777777" w:rsidR="00514C33" w:rsidRDefault="000854E5">
            <w:pPr>
              <w:pStyle w:val="Compact"/>
            </w:pPr>
            <w:r>
              <w:t>Class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AB23D41" w14:textId="77777777" w:rsidR="00514C33" w:rsidRDefault="000854E5">
            <w:pPr>
              <w:pStyle w:val="Compact"/>
              <w:jc w:val="right"/>
            </w:pPr>
            <w:r>
              <w:t>Molecular.weight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2E4CEB0" w14:textId="77777777" w:rsidR="00514C33" w:rsidRDefault="000854E5">
            <w:pPr>
              <w:pStyle w:val="Compact"/>
            </w:pPr>
            <w:r>
              <w:t>class</w:t>
            </w:r>
          </w:p>
        </w:tc>
      </w:tr>
      <w:tr w:rsidR="00514C33" w14:paraId="14CC61E6" w14:textId="77777777">
        <w:tc>
          <w:tcPr>
            <w:tcW w:w="0" w:type="auto"/>
          </w:tcPr>
          <w:p w14:paraId="0053E32F" w14:textId="77777777" w:rsidR="00514C33" w:rsidRDefault="000854E5">
            <w:pPr>
              <w:pStyle w:val="Compact"/>
              <w:jc w:val="right"/>
            </w:pPr>
            <w:r>
              <w:t>1</w:t>
            </w:r>
          </w:p>
        </w:tc>
        <w:tc>
          <w:tcPr>
            <w:tcW w:w="0" w:type="auto"/>
          </w:tcPr>
          <w:p w14:paraId="2D3F2465" w14:textId="77777777" w:rsidR="00514C33" w:rsidRDefault="000854E5">
            <w:pPr>
              <w:pStyle w:val="Compact"/>
            </w:pPr>
            <w:r>
              <w:t>Benz(a)anthracene</w:t>
            </w:r>
          </w:p>
        </w:tc>
        <w:tc>
          <w:tcPr>
            <w:tcW w:w="0" w:type="auto"/>
          </w:tcPr>
          <w:p w14:paraId="6A63F182" w14:textId="77777777" w:rsidR="00514C33" w:rsidRDefault="000854E5">
            <w:pPr>
              <w:pStyle w:val="Compact"/>
            </w:pPr>
            <w:r>
              <w:t>56-55-3</w:t>
            </w:r>
          </w:p>
        </w:tc>
        <w:tc>
          <w:tcPr>
            <w:tcW w:w="0" w:type="auto"/>
          </w:tcPr>
          <w:p w14:paraId="17350702" w14:textId="77777777" w:rsidR="00514C33" w:rsidRDefault="000854E5">
            <w:pPr>
              <w:pStyle w:val="Compact"/>
            </w:pPr>
            <w:r>
              <w:t>PAH</w:t>
            </w:r>
          </w:p>
        </w:tc>
        <w:tc>
          <w:tcPr>
            <w:tcW w:w="0" w:type="auto"/>
          </w:tcPr>
          <w:p w14:paraId="685A9816" w14:textId="77777777" w:rsidR="00514C33" w:rsidRDefault="000854E5">
            <w:pPr>
              <w:pStyle w:val="Compact"/>
              <w:jc w:val="right"/>
            </w:pPr>
            <w:r>
              <w:t>228.2900</w:t>
            </w:r>
          </w:p>
        </w:tc>
        <w:tc>
          <w:tcPr>
            <w:tcW w:w="0" w:type="auto"/>
          </w:tcPr>
          <w:p w14:paraId="76898551" w14:textId="77777777" w:rsidR="00514C33" w:rsidRDefault="000854E5">
            <w:pPr>
              <w:pStyle w:val="Compact"/>
            </w:pPr>
            <w:r>
              <w:t>PAH</w:t>
            </w:r>
          </w:p>
        </w:tc>
      </w:tr>
      <w:tr w:rsidR="00514C33" w14:paraId="6DF94EFD" w14:textId="77777777">
        <w:tc>
          <w:tcPr>
            <w:tcW w:w="0" w:type="auto"/>
          </w:tcPr>
          <w:p w14:paraId="7FD47690" w14:textId="77777777" w:rsidR="00514C33" w:rsidRDefault="000854E5">
            <w:pPr>
              <w:pStyle w:val="Compact"/>
              <w:jc w:val="right"/>
            </w:pPr>
            <w:r>
              <w:t>2</w:t>
            </w:r>
          </w:p>
        </w:tc>
        <w:tc>
          <w:tcPr>
            <w:tcW w:w="0" w:type="auto"/>
          </w:tcPr>
          <w:p w14:paraId="14D5737E" w14:textId="77777777" w:rsidR="00514C33" w:rsidRDefault="000854E5">
            <w:pPr>
              <w:pStyle w:val="Compact"/>
            </w:pPr>
            <w:r>
              <w:t>Naphthalene</w:t>
            </w:r>
          </w:p>
        </w:tc>
        <w:tc>
          <w:tcPr>
            <w:tcW w:w="0" w:type="auto"/>
          </w:tcPr>
          <w:p w14:paraId="5BBC61F1" w14:textId="77777777" w:rsidR="00514C33" w:rsidRDefault="000854E5">
            <w:pPr>
              <w:pStyle w:val="Compact"/>
            </w:pPr>
            <w:r>
              <w:t>91-20-3</w:t>
            </w:r>
          </w:p>
        </w:tc>
        <w:tc>
          <w:tcPr>
            <w:tcW w:w="0" w:type="auto"/>
          </w:tcPr>
          <w:p w14:paraId="65064B17" w14:textId="77777777" w:rsidR="00514C33" w:rsidRDefault="000854E5">
            <w:pPr>
              <w:pStyle w:val="Compact"/>
            </w:pPr>
            <w:r>
              <w:t>PAH</w:t>
            </w:r>
          </w:p>
        </w:tc>
        <w:tc>
          <w:tcPr>
            <w:tcW w:w="0" w:type="auto"/>
          </w:tcPr>
          <w:p w14:paraId="3D7BAAD1" w14:textId="77777777" w:rsidR="00514C33" w:rsidRDefault="000854E5">
            <w:pPr>
              <w:pStyle w:val="Compact"/>
              <w:jc w:val="right"/>
            </w:pPr>
            <w:r>
              <w:t>128.1700</w:t>
            </w:r>
          </w:p>
        </w:tc>
        <w:tc>
          <w:tcPr>
            <w:tcW w:w="0" w:type="auto"/>
          </w:tcPr>
          <w:p w14:paraId="4C54D843" w14:textId="77777777" w:rsidR="00514C33" w:rsidRDefault="000854E5">
            <w:pPr>
              <w:pStyle w:val="Compact"/>
            </w:pPr>
            <w:r>
              <w:t>PAH</w:t>
            </w:r>
          </w:p>
        </w:tc>
      </w:tr>
      <w:tr w:rsidR="00514C33" w14:paraId="3DDC9287" w14:textId="77777777">
        <w:tc>
          <w:tcPr>
            <w:tcW w:w="0" w:type="auto"/>
          </w:tcPr>
          <w:p w14:paraId="10583926" w14:textId="77777777" w:rsidR="00514C33" w:rsidRDefault="000854E5">
            <w:pPr>
              <w:pStyle w:val="Compact"/>
              <w:jc w:val="right"/>
            </w:pPr>
            <w:r>
              <w:t>3</w:t>
            </w:r>
          </w:p>
        </w:tc>
        <w:tc>
          <w:tcPr>
            <w:tcW w:w="0" w:type="auto"/>
          </w:tcPr>
          <w:p w14:paraId="23951663" w14:textId="77777777" w:rsidR="00514C33" w:rsidRDefault="000854E5">
            <w:pPr>
              <w:pStyle w:val="Compact"/>
            </w:pPr>
            <w:r>
              <w:t>Fluoranthene</w:t>
            </w:r>
          </w:p>
        </w:tc>
        <w:tc>
          <w:tcPr>
            <w:tcW w:w="0" w:type="auto"/>
          </w:tcPr>
          <w:p w14:paraId="2988948E" w14:textId="77777777" w:rsidR="00514C33" w:rsidRDefault="000854E5">
            <w:pPr>
              <w:pStyle w:val="Compact"/>
            </w:pPr>
            <w:r>
              <w:t>206-44-0</w:t>
            </w:r>
          </w:p>
        </w:tc>
        <w:tc>
          <w:tcPr>
            <w:tcW w:w="0" w:type="auto"/>
          </w:tcPr>
          <w:p w14:paraId="77B7D516" w14:textId="77777777" w:rsidR="00514C33" w:rsidRDefault="000854E5">
            <w:pPr>
              <w:pStyle w:val="Compact"/>
            </w:pPr>
            <w:r>
              <w:t>PAH</w:t>
            </w:r>
          </w:p>
        </w:tc>
        <w:tc>
          <w:tcPr>
            <w:tcW w:w="0" w:type="auto"/>
          </w:tcPr>
          <w:p w14:paraId="6276B476" w14:textId="77777777" w:rsidR="00514C33" w:rsidRDefault="000854E5">
            <w:pPr>
              <w:pStyle w:val="Compact"/>
              <w:jc w:val="right"/>
            </w:pPr>
            <w:r>
              <w:t>202.2600</w:t>
            </w:r>
          </w:p>
        </w:tc>
        <w:tc>
          <w:tcPr>
            <w:tcW w:w="0" w:type="auto"/>
          </w:tcPr>
          <w:p w14:paraId="7EF5FC4A" w14:textId="77777777" w:rsidR="00514C33" w:rsidRDefault="000854E5">
            <w:pPr>
              <w:pStyle w:val="Compact"/>
            </w:pPr>
            <w:r>
              <w:t>PAH</w:t>
            </w:r>
          </w:p>
        </w:tc>
      </w:tr>
      <w:tr w:rsidR="00514C33" w14:paraId="3DFE9084" w14:textId="77777777">
        <w:tc>
          <w:tcPr>
            <w:tcW w:w="0" w:type="auto"/>
          </w:tcPr>
          <w:p w14:paraId="51EE1165" w14:textId="77777777" w:rsidR="00514C33" w:rsidRDefault="000854E5">
            <w:pPr>
              <w:pStyle w:val="Compact"/>
              <w:jc w:val="right"/>
            </w:pPr>
            <w:r>
              <w:t>4</w:t>
            </w:r>
          </w:p>
        </w:tc>
        <w:tc>
          <w:tcPr>
            <w:tcW w:w="0" w:type="auto"/>
          </w:tcPr>
          <w:p w14:paraId="351E2D0E" w14:textId="77777777" w:rsidR="00514C33" w:rsidRDefault="000854E5">
            <w:pPr>
              <w:pStyle w:val="Compact"/>
            </w:pPr>
            <w:r>
              <w:t>p,p’-DDT</w:t>
            </w:r>
          </w:p>
        </w:tc>
        <w:tc>
          <w:tcPr>
            <w:tcW w:w="0" w:type="auto"/>
          </w:tcPr>
          <w:p w14:paraId="61B331FF" w14:textId="77777777" w:rsidR="00514C33" w:rsidRDefault="000854E5">
            <w:pPr>
              <w:pStyle w:val="Compact"/>
            </w:pPr>
            <w:r>
              <w:t>50-29-3</w:t>
            </w:r>
          </w:p>
        </w:tc>
        <w:tc>
          <w:tcPr>
            <w:tcW w:w="0" w:type="auto"/>
          </w:tcPr>
          <w:p w14:paraId="32920184" w14:textId="77777777" w:rsidR="00514C33" w:rsidRDefault="000854E5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265104CA" w14:textId="77777777" w:rsidR="00514C33" w:rsidRDefault="000854E5">
            <w:pPr>
              <w:pStyle w:val="Compact"/>
              <w:jc w:val="right"/>
            </w:pPr>
            <w:r>
              <w:t>354.4800</w:t>
            </w:r>
          </w:p>
        </w:tc>
        <w:tc>
          <w:tcPr>
            <w:tcW w:w="0" w:type="auto"/>
          </w:tcPr>
          <w:p w14:paraId="0D317913" w14:textId="77777777" w:rsidR="00514C33" w:rsidRDefault="000854E5">
            <w:pPr>
              <w:pStyle w:val="Compact"/>
            </w:pPr>
            <w:r>
              <w:t>Pesticides</w:t>
            </w:r>
          </w:p>
        </w:tc>
      </w:tr>
      <w:tr w:rsidR="00514C33" w14:paraId="6D9C2BD4" w14:textId="77777777">
        <w:tc>
          <w:tcPr>
            <w:tcW w:w="0" w:type="auto"/>
          </w:tcPr>
          <w:p w14:paraId="69FADDC9" w14:textId="77777777" w:rsidR="00514C33" w:rsidRDefault="000854E5">
            <w:pPr>
              <w:pStyle w:val="Compact"/>
              <w:jc w:val="right"/>
            </w:pPr>
            <w:r>
              <w:t>5</w:t>
            </w:r>
          </w:p>
        </w:tc>
        <w:tc>
          <w:tcPr>
            <w:tcW w:w="0" w:type="auto"/>
          </w:tcPr>
          <w:p w14:paraId="581B4CF2" w14:textId="77777777" w:rsidR="00514C33" w:rsidRDefault="000854E5">
            <w:pPr>
              <w:pStyle w:val="Compact"/>
            </w:pPr>
            <w:r>
              <w:t>Dieldrin</w:t>
            </w:r>
          </w:p>
        </w:tc>
        <w:tc>
          <w:tcPr>
            <w:tcW w:w="0" w:type="auto"/>
          </w:tcPr>
          <w:p w14:paraId="2A63D375" w14:textId="77777777" w:rsidR="00514C33" w:rsidRDefault="000854E5">
            <w:pPr>
              <w:pStyle w:val="Compact"/>
            </w:pPr>
            <w:r>
              <w:t>60-57-1</w:t>
            </w:r>
          </w:p>
        </w:tc>
        <w:tc>
          <w:tcPr>
            <w:tcW w:w="0" w:type="auto"/>
          </w:tcPr>
          <w:p w14:paraId="52B3E66D" w14:textId="77777777" w:rsidR="00514C33" w:rsidRDefault="000854E5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5A9BC2E8" w14:textId="77777777" w:rsidR="00514C33" w:rsidRDefault="000854E5">
            <w:pPr>
              <w:pStyle w:val="Compact"/>
              <w:jc w:val="right"/>
            </w:pPr>
            <w:r>
              <w:t>380.9100</w:t>
            </w:r>
          </w:p>
        </w:tc>
        <w:tc>
          <w:tcPr>
            <w:tcW w:w="0" w:type="auto"/>
          </w:tcPr>
          <w:p w14:paraId="249119EC" w14:textId="77777777" w:rsidR="00514C33" w:rsidRDefault="000854E5">
            <w:pPr>
              <w:pStyle w:val="Compact"/>
            </w:pPr>
            <w:r>
              <w:t>Pesticides</w:t>
            </w:r>
          </w:p>
        </w:tc>
      </w:tr>
      <w:tr w:rsidR="00514C33" w14:paraId="7CCE5003" w14:textId="77777777">
        <w:tc>
          <w:tcPr>
            <w:tcW w:w="0" w:type="auto"/>
          </w:tcPr>
          <w:p w14:paraId="1B4A4D98" w14:textId="77777777" w:rsidR="00514C33" w:rsidRDefault="000854E5">
            <w:pPr>
              <w:pStyle w:val="Compact"/>
              <w:jc w:val="right"/>
            </w:pPr>
            <w:r>
              <w:t>6</w:t>
            </w:r>
          </w:p>
        </w:tc>
        <w:tc>
          <w:tcPr>
            <w:tcW w:w="0" w:type="auto"/>
          </w:tcPr>
          <w:p w14:paraId="0C8F7127" w14:textId="77777777" w:rsidR="00514C33" w:rsidRDefault="000854E5">
            <w:pPr>
              <w:pStyle w:val="Compact"/>
            </w:pPr>
            <w:r>
              <w:t>Aldrin</w:t>
            </w:r>
          </w:p>
        </w:tc>
        <w:tc>
          <w:tcPr>
            <w:tcW w:w="0" w:type="auto"/>
          </w:tcPr>
          <w:p w14:paraId="75F489BB" w14:textId="77777777" w:rsidR="00514C33" w:rsidRDefault="000854E5">
            <w:pPr>
              <w:pStyle w:val="Compact"/>
            </w:pPr>
            <w:r>
              <w:t>309-00-2</w:t>
            </w:r>
          </w:p>
        </w:tc>
        <w:tc>
          <w:tcPr>
            <w:tcW w:w="0" w:type="auto"/>
          </w:tcPr>
          <w:p w14:paraId="4154BD59" w14:textId="77777777" w:rsidR="00514C33" w:rsidRDefault="000854E5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6AF0E741" w14:textId="77777777" w:rsidR="00514C33" w:rsidRDefault="000854E5">
            <w:pPr>
              <w:pStyle w:val="Compact"/>
              <w:jc w:val="right"/>
            </w:pPr>
            <w:r>
              <w:t>364.9000</w:t>
            </w:r>
          </w:p>
        </w:tc>
        <w:tc>
          <w:tcPr>
            <w:tcW w:w="0" w:type="auto"/>
          </w:tcPr>
          <w:p w14:paraId="36E4A658" w14:textId="77777777" w:rsidR="00514C33" w:rsidRDefault="000854E5">
            <w:pPr>
              <w:pStyle w:val="Compact"/>
            </w:pPr>
            <w:r>
              <w:t>Pesticides</w:t>
            </w:r>
          </w:p>
        </w:tc>
      </w:tr>
      <w:tr w:rsidR="00514C33" w14:paraId="6B82E857" w14:textId="77777777">
        <w:tc>
          <w:tcPr>
            <w:tcW w:w="0" w:type="auto"/>
          </w:tcPr>
          <w:p w14:paraId="11E07F53" w14:textId="77777777" w:rsidR="00514C33" w:rsidRDefault="000854E5">
            <w:pPr>
              <w:pStyle w:val="Compact"/>
              <w:jc w:val="right"/>
            </w:pPr>
            <w:r>
              <w:t>7</w:t>
            </w:r>
          </w:p>
        </w:tc>
        <w:tc>
          <w:tcPr>
            <w:tcW w:w="0" w:type="auto"/>
          </w:tcPr>
          <w:p w14:paraId="6C814CEB" w14:textId="77777777" w:rsidR="00514C33" w:rsidRDefault="000854E5">
            <w:pPr>
              <w:pStyle w:val="Compact"/>
            </w:pPr>
            <w:r>
              <w:t>Heptachlor</w:t>
            </w:r>
          </w:p>
        </w:tc>
        <w:tc>
          <w:tcPr>
            <w:tcW w:w="0" w:type="auto"/>
          </w:tcPr>
          <w:p w14:paraId="3770D54C" w14:textId="77777777" w:rsidR="00514C33" w:rsidRDefault="000854E5">
            <w:pPr>
              <w:pStyle w:val="Compact"/>
            </w:pPr>
            <w:r>
              <w:t>76-44-8</w:t>
            </w:r>
          </w:p>
        </w:tc>
        <w:tc>
          <w:tcPr>
            <w:tcW w:w="0" w:type="auto"/>
          </w:tcPr>
          <w:p w14:paraId="7EB39D3F" w14:textId="77777777" w:rsidR="00514C33" w:rsidRDefault="000854E5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4BA47585" w14:textId="77777777" w:rsidR="00514C33" w:rsidRDefault="000854E5">
            <w:pPr>
              <w:pStyle w:val="Compact"/>
              <w:jc w:val="right"/>
            </w:pPr>
            <w:r>
              <w:t>373.3200</w:t>
            </w:r>
          </w:p>
        </w:tc>
        <w:tc>
          <w:tcPr>
            <w:tcW w:w="0" w:type="auto"/>
          </w:tcPr>
          <w:p w14:paraId="7F3D3E10" w14:textId="77777777" w:rsidR="00514C33" w:rsidRDefault="000854E5">
            <w:pPr>
              <w:pStyle w:val="Compact"/>
            </w:pPr>
            <w:r>
              <w:t>Pesticides</w:t>
            </w:r>
          </w:p>
        </w:tc>
      </w:tr>
      <w:tr w:rsidR="00514C33" w14:paraId="1FAB1020" w14:textId="77777777">
        <w:tc>
          <w:tcPr>
            <w:tcW w:w="0" w:type="auto"/>
          </w:tcPr>
          <w:p w14:paraId="18184D9D" w14:textId="77777777" w:rsidR="00514C33" w:rsidRDefault="000854E5">
            <w:pPr>
              <w:pStyle w:val="Compact"/>
              <w:jc w:val="right"/>
            </w:pPr>
            <w:r>
              <w:t>8</w:t>
            </w:r>
          </w:p>
        </w:tc>
        <w:tc>
          <w:tcPr>
            <w:tcW w:w="0" w:type="auto"/>
          </w:tcPr>
          <w:p w14:paraId="77664B2F" w14:textId="77777777" w:rsidR="00514C33" w:rsidRDefault="000854E5">
            <w:pPr>
              <w:pStyle w:val="Compact"/>
            </w:pPr>
            <w:r>
              <w:t>Lindane</w:t>
            </w:r>
          </w:p>
        </w:tc>
        <w:tc>
          <w:tcPr>
            <w:tcW w:w="0" w:type="auto"/>
          </w:tcPr>
          <w:p w14:paraId="2A5F5165" w14:textId="77777777" w:rsidR="00514C33" w:rsidRDefault="000854E5">
            <w:pPr>
              <w:pStyle w:val="Compact"/>
            </w:pPr>
            <w:r>
              <w:t>58-89-9</w:t>
            </w:r>
          </w:p>
        </w:tc>
        <w:tc>
          <w:tcPr>
            <w:tcW w:w="0" w:type="auto"/>
          </w:tcPr>
          <w:p w14:paraId="25C26B55" w14:textId="77777777" w:rsidR="00514C33" w:rsidRDefault="000854E5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2E9C54FA" w14:textId="77777777" w:rsidR="00514C33" w:rsidRDefault="000854E5">
            <w:pPr>
              <w:pStyle w:val="Compact"/>
              <w:jc w:val="right"/>
            </w:pPr>
            <w:r>
              <w:t>290.8300</w:t>
            </w:r>
          </w:p>
        </w:tc>
        <w:tc>
          <w:tcPr>
            <w:tcW w:w="0" w:type="auto"/>
          </w:tcPr>
          <w:p w14:paraId="3E74BE08" w14:textId="77777777" w:rsidR="00514C33" w:rsidRDefault="000854E5">
            <w:pPr>
              <w:pStyle w:val="Compact"/>
            </w:pPr>
            <w:r>
              <w:t>Pesticides</w:t>
            </w:r>
          </w:p>
        </w:tc>
      </w:tr>
      <w:tr w:rsidR="00514C33" w14:paraId="2B5F1AE4" w14:textId="77777777">
        <w:tc>
          <w:tcPr>
            <w:tcW w:w="0" w:type="auto"/>
          </w:tcPr>
          <w:p w14:paraId="00965F97" w14:textId="77777777" w:rsidR="00514C33" w:rsidRDefault="000854E5">
            <w:pPr>
              <w:pStyle w:val="Compact"/>
              <w:jc w:val="right"/>
            </w:pPr>
            <w:r>
              <w:t>9</w:t>
            </w:r>
          </w:p>
        </w:tc>
        <w:tc>
          <w:tcPr>
            <w:tcW w:w="0" w:type="auto"/>
          </w:tcPr>
          <w:p w14:paraId="23DDCDAB" w14:textId="77777777" w:rsidR="00514C33" w:rsidRDefault="000854E5">
            <w:pPr>
              <w:pStyle w:val="Compact"/>
            </w:pPr>
            <w:r>
              <w:t>Disulfoton</w:t>
            </w:r>
          </w:p>
        </w:tc>
        <w:tc>
          <w:tcPr>
            <w:tcW w:w="0" w:type="auto"/>
          </w:tcPr>
          <w:p w14:paraId="0F27DA3D" w14:textId="77777777" w:rsidR="00514C33" w:rsidRDefault="000854E5">
            <w:pPr>
              <w:pStyle w:val="Compact"/>
            </w:pPr>
            <w:r>
              <w:t>298-04-4</w:t>
            </w:r>
          </w:p>
        </w:tc>
        <w:tc>
          <w:tcPr>
            <w:tcW w:w="0" w:type="auto"/>
          </w:tcPr>
          <w:p w14:paraId="06EC0F39" w14:textId="77777777" w:rsidR="00514C33" w:rsidRDefault="000854E5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2910AA41" w14:textId="77777777" w:rsidR="00514C33" w:rsidRDefault="000854E5">
            <w:pPr>
              <w:pStyle w:val="Compact"/>
              <w:jc w:val="right"/>
            </w:pPr>
            <w:r>
              <w:t>274.4040</w:t>
            </w:r>
          </w:p>
        </w:tc>
        <w:tc>
          <w:tcPr>
            <w:tcW w:w="0" w:type="auto"/>
          </w:tcPr>
          <w:p w14:paraId="7F6045B5" w14:textId="77777777" w:rsidR="00514C33" w:rsidRDefault="000854E5">
            <w:pPr>
              <w:pStyle w:val="Compact"/>
            </w:pPr>
            <w:r>
              <w:t>Pesticides</w:t>
            </w:r>
          </w:p>
        </w:tc>
      </w:tr>
      <w:tr w:rsidR="00514C33" w14:paraId="09400167" w14:textId="77777777">
        <w:tc>
          <w:tcPr>
            <w:tcW w:w="0" w:type="auto"/>
          </w:tcPr>
          <w:p w14:paraId="7A976EDF" w14:textId="77777777" w:rsidR="00514C33" w:rsidRDefault="000854E5">
            <w:pPr>
              <w:pStyle w:val="Compact"/>
              <w:jc w:val="right"/>
            </w:pPr>
            <w:r>
              <w:t>10</w:t>
            </w:r>
          </w:p>
        </w:tc>
        <w:tc>
          <w:tcPr>
            <w:tcW w:w="0" w:type="auto"/>
          </w:tcPr>
          <w:p w14:paraId="1E855D3F" w14:textId="77777777" w:rsidR="00514C33" w:rsidRDefault="000854E5">
            <w:pPr>
              <w:pStyle w:val="Compact"/>
            </w:pPr>
            <w:r>
              <w:t>Endrin</w:t>
            </w:r>
          </w:p>
        </w:tc>
        <w:tc>
          <w:tcPr>
            <w:tcW w:w="0" w:type="auto"/>
          </w:tcPr>
          <w:p w14:paraId="7D56F3A7" w14:textId="77777777" w:rsidR="00514C33" w:rsidRDefault="000854E5">
            <w:pPr>
              <w:pStyle w:val="Compact"/>
            </w:pPr>
            <w:r>
              <w:t>72-20-8</w:t>
            </w:r>
          </w:p>
        </w:tc>
        <w:tc>
          <w:tcPr>
            <w:tcW w:w="0" w:type="auto"/>
          </w:tcPr>
          <w:p w14:paraId="0BCE4F99" w14:textId="77777777" w:rsidR="00514C33" w:rsidRDefault="000854E5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04D052DD" w14:textId="77777777" w:rsidR="00514C33" w:rsidRDefault="000854E5">
            <w:pPr>
              <w:pStyle w:val="Compact"/>
              <w:jc w:val="right"/>
            </w:pPr>
            <w:r>
              <w:t>380.9070</w:t>
            </w:r>
          </w:p>
        </w:tc>
        <w:tc>
          <w:tcPr>
            <w:tcW w:w="0" w:type="auto"/>
          </w:tcPr>
          <w:p w14:paraId="47079731" w14:textId="77777777" w:rsidR="00514C33" w:rsidRDefault="000854E5">
            <w:pPr>
              <w:pStyle w:val="Compact"/>
            </w:pPr>
            <w:r>
              <w:t>Pesticides</w:t>
            </w:r>
          </w:p>
        </w:tc>
      </w:tr>
      <w:tr w:rsidR="00514C33" w14:paraId="018957C4" w14:textId="77777777">
        <w:tc>
          <w:tcPr>
            <w:tcW w:w="0" w:type="auto"/>
          </w:tcPr>
          <w:p w14:paraId="778294A5" w14:textId="77777777" w:rsidR="00514C33" w:rsidRDefault="000854E5">
            <w:pPr>
              <w:pStyle w:val="Compact"/>
              <w:jc w:val="right"/>
            </w:pPr>
            <w:r>
              <w:t>11</w:t>
            </w:r>
          </w:p>
        </w:tc>
        <w:tc>
          <w:tcPr>
            <w:tcW w:w="0" w:type="auto"/>
          </w:tcPr>
          <w:p w14:paraId="678D820A" w14:textId="77777777" w:rsidR="00514C33" w:rsidRDefault="000854E5">
            <w:pPr>
              <w:pStyle w:val="Compact"/>
            </w:pPr>
            <w:r>
              <w:t>Diazinon</w:t>
            </w:r>
          </w:p>
        </w:tc>
        <w:tc>
          <w:tcPr>
            <w:tcW w:w="0" w:type="auto"/>
          </w:tcPr>
          <w:p w14:paraId="3AC29C77" w14:textId="77777777" w:rsidR="00514C33" w:rsidRDefault="000854E5">
            <w:pPr>
              <w:pStyle w:val="Compact"/>
            </w:pPr>
            <w:r>
              <w:t>333-41-5</w:t>
            </w:r>
          </w:p>
        </w:tc>
        <w:tc>
          <w:tcPr>
            <w:tcW w:w="0" w:type="auto"/>
          </w:tcPr>
          <w:p w14:paraId="56F94B1C" w14:textId="77777777" w:rsidR="00514C33" w:rsidRDefault="000854E5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34C34EC2" w14:textId="77777777" w:rsidR="00514C33" w:rsidRDefault="000854E5">
            <w:pPr>
              <w:pStyle w:val="Compact"/>
              <w:jc w:val="right"/>
            </w:pPr>
            <w:r>
              <w:t>304.3400</w:t>
            </w:r>
          </w:p>
        </w:tc>
        <w:tc>
          <w:tcPr>
            <w:tcW w:w="0" w:type="auto"/>
          </w:tcPr>
          <w:p w14:paraId="43B13D4C" w14:textId="77777777" w:rsidR="00514C33" w:rsidRDefault="000854E5">
            <w:pPr>
              <w:pStyle w:val="Compact"/>
            </w:pPr>
            <w:r>
              <w:t>Pesticides</w:t>
            </w:r>
          </w:p>
        </w:tc>
      </w:tr>
      <w:tr w:rsidR="00514C33" w14:paraId="451DA7F3" w14:textId="77777777">
        <w:tc>
          <w:tcPr>
            <w:tcW w:w="0" w:type="auto"/>
          </w:tcPr>
          <w:p w14:paraId="0CF8B4CD" w14:textId="77777777" w:rsidR="00514C33" w:rsidRDefault="000854E5">
            <w:pPr>
              <w:pStyle w:val="Compact"/>
              <w:jc w:val="right"/>
            </w:pPr>
            <w:r>
              <w:t>12</w:t>
            </w:r>
          </w:p>
        </w:tc>
        <w:tc>
          <w:tcPr>
            <w:tcW w:w="0" w:type="auto"/>
          </w:tcPr>
          <w:p w14:paraId="3C3CD199" w14:textId="77777777" w:rsidR="00514C33" w:rsidRDefault="000854E5">
            <w:pPr>
              <w:pStyle w:val="Compact"/>
            </w:pPr>
            <w:r>
              <w:t>Heptachlor epoxide</w:t>
            </w:r>
          </w:p>
        </w:tc>
        <w:tc>
          <w:tcPr>
            <w:tcW w:w="0" w:type="auto"/>
          </w:tcPr>
          <w:p w14:paraId="0441B79C" w14:textId="77777777" w:rsidR="00514C33" w:rsidRDefault="000854E5">
            <w:pPr>
              <w:pStyle w:val="Compact"/>
            </w:pPr>
            <w:r>
              <w:t>1024-57-3</w:t>
            </w:r>
          </w:p>
        </w:tc>
        <w:tc>
          <w:tcPr>
            <w:tcW w:w="0" w:type="auto"/>
          </w:tcPr>
          <w:p w14:paraId="682D8F5F" w14:textId="77777777" w:rsidR="00514C33" w:rsidRDefault="000854E5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36E21617" w14:textId="77777777" w:rsidR="00514C33" w:rsidRDefault="000854E5">
            <w:pPr>
              <w:pStyle w:val="Compact"/>
              <w:jc w:val="right"/>
            </w:pPr>
            <w:r>
              <w:t>389.3200</w:t>
            </w:r>
          </w:p>
        </w:tc>
        <w:tc>
          <w:tcPr>
            <w:tcW w:w="0" w:type="auto"/>
          </w:tcPr>
          <w:p w14:paraId="1A763D62" w14:textId="77777777" w:rsidR="00514C33" w:rsidRDefault="000854E5">
            <w:pPr>
              <w:pStyle w:val="Compact"/>
            </w:pPr>
            <w:r>
              <w:t>Pesticides</w:t>
            </w:r>
          </w:p>
        </w:tc>
      </w:tr>
      <w:tr w:rsidR="00514C33" w14:paraId="62A76833" w14:textId="77777777">
        <w:tc>
          <w:tcPr>
            <w:tcW w:w="0" w:type="auto"/>
          </w:tcPr>
          <w:p w14:paraId="1DC0FCD5" w14:textId="77777777" w:rsidR="00514C33" w:rsidRDefault="000854E5">
            <w:pPr>
              <w:pStyle w:val="Compact"/>
              <w:jc w:val="right"/>
            </w:pPr>
            <w:r>
              <w:t>13</w:t>
            </w:r>
          </w:p>
        </w:tc>
        <w:tc>
          <w:tcPr>
            <w:tcW w:w="0" w:type="auto"/>
          </w:tcPr>
          <w:p w14:paraId="0FB02BE8" w14:textId="77777777" w:rsidR="00514C33" w:rsidRDefault="000854E5">
            <w:pPr>
              <w:pStyle w:val="Compact"/>
            </w:pPr>
            <w:r>
              <w:t>Pentachlorophenol</w:t>
            </w:r>
          </w:p>
        </w:tc>
        <w:tc>
          <w:tcPr>
            <w:tcW w:w="0" w:type="auto"/>
          </w:tcPr>
          <w:p w14:paraId="7491236B" w14:textId="77777777" w:rsidR="00514C33" w:rsidRDefault="000854E5">
            <w:pPr>
              <w:pStyle w:val="Compact"/>
            </w:pPr>
            <w:r>
              <w:t>87-86-5</w:t>
            </w:r>
          </w:p>
        </w:tc>
        <w:tc>
          <w:tcPr>
            <w:tcW w:w="0" w:type="auto"/>
          </w:tcPr>
          <w:p w14:paraId="7F08AC4A" w14:textId="77777777" w:rsidR="00514C33" w:rsidRDefault="000854E5">
            <w:pPr>
              <w:pStyle w:val="Compact"/>
            </w:pPr>
            <w:r>
              <w:t>HPV</w:t>
            </w:r>
          </w:p>
        </w:tc>
        <w:tc>
          <w:tcPr>
            <w:tcW w:w="0" w:type="auto"/>
          </w:tcPr>
          <w:p w14:paraId="0AC68CCB" w14:textId="77777777" w:rsidR="00514C33" w:rsidRDefault="000854E5">
            <w:pPr>
              <w:pStyle w:val="Compact"/>
              <w:jc w:val="right"/>
            </w:pPr>
            <w:r>
              <w:t>266.3400</w:t>
            </w:r>
          </w:p>
        </w:tc>
        <w:tc>
          <w:tcPr>
            <w:tcW w:w="0" w:type="auto"/>
          </w:tcPr>
          <w:p w14:paraId="7E140F99" w14:textId="77777777" w:rsidR="00514C33" w:rsidRDefault="000854E5">
            <w:pPr>
              <w:pStyle w:val="Compact"/>
            </w:pPr>
            <w:r>
              <w:t>HPV</w:t>
            </w:r>
          </w:p>
        </w:tc>
      </w:tr>
      <w:tr w:rsidR="00514C33" w14:paraId="2B45648A" w14:textId="77777777">
        <w:tc>
          <w:tcPr>
            <w:tcW w:w="0" w:type="auto"/>
          </w:tcPr>
          <w:p w14:paraId="4B55640A" w14:textId="77777777" w:rsidR="00514C33" w:rsidRDefault="000854E5">
            <w:pPr>
              <w:pStyle w:val="Compact"/>
              <w:jc w:val="right"/>
            </w:pPr>
            <w:r>
              <w:t>14</w:t>
            </w:r>
          </w:p>
        </w:tc>
        <w:tc>
          <w:tcPr>
            <w:tcW w:w="0" w:type="auto"/>
          </w:tcPr>
          <w:p w14:paraId="25EBA29C" w14:textId="77777777" w:rsidR="00514C33" w:rsidRDefault="000854E5">
            <w:pPr>
              <w:pStyle w:val="Compact"/>
            </w:pPr>
            <w:r>
              <w:t>Dibutyl phthalate</w:t>
            </w:r>
          </w:p>
        </w:tc>
        <w:tc>
          <w:tcPr>
            <w:tcW w:w="0" w:type="auto"/>
          </w:tcPr>
          <w:p w14:paraId="5BC9FF61" w14:textId="77777777" w:rsidR="00514C33" w:rsidRDefault="000854E5">
            <w:pPr>
              <w:pStyle w:val="Compact"/>
            </w:pPr>
            <w:r>
              <w:t>84-74-2</w:t>
            </w:r>
          </w:p>
        </w:tc>
        <w:tc>
          <w:tcPr>
            <w:tcW w:w="0" w:type="auto"/>
          </w:tcPr>
          <w:p w14:paraId="6F571BBB" w14:textId="77777777" w:rsidR="00514C33" w:rsidRDefault="000854E5">
            <w:pPr>
              <w:pStyle w:val="Compact"/>
            </w:pPr>
            <w:r>
              <w:t>Plasticizer</w:t>
            </w:r>
          </w:p>
        </w:tc>
        <w:tc>
          <w:tcPr>
            <w:tcW w:w="0" w:type="auto"/>
          </w:tcPr>
          <w:p w14:paraId="7BCFB98F" w14:textId="77777777" w:rsidR="00514C33" w:rsidRDefault="000854E5">
            <w:pPr>
              <w:pStyle w:val="Compact"/>
              <w:jc w:val="right"/>
            </w:pPr>
            <w:r>
              <w:t>278.3500</w:t>
            </w:r>
          </w:p>
        </w:tc>
        <w:tc>
          <w:tcPr>
            <w:tcW w:w="0" w:type="auto"/>
          </w:tcPr>
          <w:p w14:paraId="6B0EA10D" w14:textId="77777777" w:rsidR="00514C33" w:rsidRDefault="000854E5">
            <w:pPr>
              <w:pStyle w:val="Compact"/>
            </w:pPr>
            <w:r>
              <w:t>Phthalates</w:t>
            </w:r>
          </w:p>
        </w:tc>
      </w:tr>
      <w:tr w:rsidR="00514C33" w14:paraId="297292B1" w14:textId="77777777">
        <w:tc>
          <w:tcPr>
            <w:tcW w:w="0" w:type="auto"/>
          </w:tcPr>
          <w:p w14:paraId="202EBC81" w14:textId="77777777" w:rsidR="00514C33" w:rsidRDefault="000854E5">
            <w:pPr>
              <w:pStyle w:val="Compact"/>
              <w:jc w:val="right"/>
            </w:pPr>
            <w:r>
              <w:t>15</w:t>
            </w:r>
          </w:p>
        </w:tc>
        <w:tc>
          <w:tcPr>
            <w:tcW w:w="0" w:type="auto"/>
          </w:tcPr>
          <w:p w14:paraId="3C026772" w14:textId="77777777" w:rsidR="00514C33" w:rsidRDefault="000854E5">
            <w:pPr>
              <w:pStyle w:val="Compact"/>
            </w:pPr>
            <w:r>
              <w:t>Chlorpyrifos</w:t>
            </w:r>
          </w:p>
        </w:tc>
        <w:tc>
          <w:tcPr>
            <w:tcW w:w="0" w:type="auto"/>
          </w:tcPr>
          <w:p w14:paraId="43475E4D" w14:textId="77777777" w:rsidR="00514C33" w:rsidRDefault="000854E5">
            <w:pPr>
              <w:pStyle w:val="Compact"/>
            </w:pPr>
            <w:r>
              <w:t>2921-88-2</w:t>
            </w:r>
          </w:p>
        </w:tc>
        <w:tc>
          <w:tcPr>
            <w:tcW w:w="0" w:type="auto"/>
          </w:tcPr>
          <w:p w14:paraId="23F97A4E" w14:textId="77777777" w:rsidR="00514C33" w:rsidRDefault="000854E5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34D5BD01" w14:textId="77777777" w:rsidR="00514C33" w:rsidRDefault="000854E5">
            <w:pPr>
              <w:pStyle w:val="Compact"/>
              <w:jc w:val="right"/>
            </w:pPr>
            <w:r>
              <w:t>350.5700</w:t>
            </w:r>
          </w:p>
        </w:tc>
        <w:tc>
          <w:tcPr>
            <w:tcW w:w="0" w:type="auto"/>
          </w:tcPr>
          <w:p w14:paraId="06C0B1D3" w14:textId="77777777" w:rsidR="00514C33" w:rsidRDefault="000854E5">
            <w:pPr>
              <w:pStyle w:val="Compact"/>
            </w:pPr>
            <w:r>
              <w:t>Pesticides</w:t>
            </w:r>
          </w:p>
        </w:tc>
      </w:tr>
      <w:tr w:rsidR="00514C33" w14:paraId="4CC848E1" w14:textId="77777777">
        <w:tc>
          <w:tcPr>
            <w:tcW w:w="0" w:type="auto"/>
          </w:tcPr>
          <w:p w14:paraId="2B725C21" w14:textId="77777777" w:rsidR="00514C33" w:rsidRDefault="000854E5">
            <w:pPr>
              <w:pStyle w:val="Compact"/>
              <w:jc w:val="right"/>
            </w:pPr>
            <w:r>
              <w:t>16</w:t>
            </w:r>
          </w:p>
        </w:tc>
        <w:tc>
          <w:tcPr>
            <w:tcW w:w="0" w:type="auto"/>
          </w:tcPr>
          <w:p w14:paraId="5D4530EF" w14:textId="77777777" w:rsidR="00514C33" w:rsidRDefault="000854E5">
            <w:pPr>
              <w:pStyle w:val="Compact"/>
            </w:pPr>
            <w:r>
              <w:t>Di(2-ethylhexyl) phthalate</w:t>
            </w:r>
          </w:p>
        </w:tc>
        <w:tc>
          <w:tcPr>
            <w:tcW w:w="0" w:type="auto"/>
          </w:tcPr>
          <w:p w14:paraId="42731D96" w14:textId="77777777" w:rsidR="00514C33" w:rsidRDefault="000854E5">
            <w:pPr>
              <w:pStyle w:val="Compact"/>
            </w:pPr>
            <w:r>
              <w:t>117-81-7</w:t>
            </w:r>
          </w:p>
        </w:tc>
        <w:tc>
          <w:tcPr>
            <w:tcW w:w="0" w:type="auto"/>
          </w:tcPr>
          <w:p w14:paraId="5542D863" w14:textId="77777777" w:rsidR="00514C33" w:rsidRDefault="000854E5">
            <w:pPr>
              <w:pStyle w:val="Compact"/>
            </w:pPr>
            <w:r>
              <w:t>Plasticizer</w:t>
            </w:r>
          </w:p>
        </w:tc>
        <w:tc>
          <w:tcPr>
            <w:tcW w:w="0" w:type="auto"/>
          </w:tcPr>
          <w:p w14:paraId="00742017" w14:textId="77777777" w:rsidR="00514C33" w:rsidRDefault="000854E5">
            <w:pPr>
              <w:pStyle w:val="Compact"/>
              <w:jc w:val="right"/>
            </w:pPr>
            <w:r>
              <w:t>390.5600</w:t>
            </w:r>
          </w:p>
        </w:tc>
        <w:tc>
          <w:tcPr>
            <w:tcW w:w="0" w:type="auto"/>
          </w:tcPr>
          <w:p w14:paraId="01FFC8D5" w14:textId="77777777" w:rsidR="00514C33" w:rsidRDefault="000854E5">
            <w:pPr>
              <w:pStyle w:val="Compact"/>
            </w:pPr>
            <w:r>
              <w:t>Phthalates</w:t>
            </w:r>
          </w:p>
        </w:tc>
      </w:tr>
      <w:tr w:rsidR="00514C33" w14:paraId="6C2B5611" w14:textId="77777777">
        <w:tc>
          <w:tcPr>
            <w:tcW w:w="0" w:type="auto"/>
          </w:tcPr>
          <w:p w14:paraId="3AA0B93D" w14:textId="77777777" w:rsidR="00514C33" w:rsidRDefault="000854E5">
            <w:pPr>
              <w:pStyle w:val="Compact"/>
              <w:jc w:val="right"/>
            </w:pPr>
            <w:r>
              <w:t>17</w:t>
            </w:r>
          </w:p>
        </w:tc>
        <w:tc>
          <w:tcPr>
            <w:tcW w:w="0" w:type="auto"/>
          </w:tcPr>
          <w:p w14:paraId="42EF2E0E" w14:textId="77777777" w:rsidR="00514C33" w:rsidRDefault="000854E5">
            <w:pPr>
              <w:pStyle w:val="Compact"/>
            </w:pPr>
            <w:r>
              <w:t>2,4,6-Trichlorophenol</w:t>
            </w:r>
          </w:p>
        </w:tc>
        <w:tc>
          <w:tcPr>
            <w:tcW w:w="0" w:type="auto"/>
          </w:tcPr>
          <w:p w14:paraId="6CC6A134" w14:textId="77777777" w:rsidR="00514C33" w:rsidRDefault="000854E5">
            <w:pPr>
              <w:pStyle w:val="Compact"/>
            </w:pPr>
            <w:r>
              <w:t>88-06-2</w:t>
            </w:r>
          </w:p>
        </w:tc>
        <w:tc>
          <w:tcPr>
            <w:tcW w:w="0" w:type="auto"/>
          </w:tcPr>
          <w:p w14:paraId="1B234B18" w14:textId="77777777" w:rsidR="00514C33" w:rsidRDefault="000854E5">
            <w:pPr>
              <w:pStyle w:val="Compact"/>
            </w:pPr>
            <w:r>
              <w:t>HPV</w:t>
            </w:r>
          </w:p>
        </w:tc>
        <w:tc>
          <w:tcPr>
            <w:tcW w:w="0" w:type="auto"/>
          </w:tcPr>
          <w:p w14:paraId="34048D4B" w14:textId="77777777" w:rsidR="00514C33" w:rsidRDefault="000854E5">
            <w:pPr>
              <w:pStyle w:val="Compact"/>
              <w:jc w:val="right"/>
            </w:pPr>
            <w:r>
              <w:t>197.4500</w:t>
            </w:r>
          </w:p>
        </w:tc>
        <w:tc>
          <w:tcPr>
            <w:tcW w:w="0" w:type="auto"/>
          </w:tcPr>
          <w:p w14:paraId="2DAD4B37" w14:textId="77777777" w:rsidR="00514C33" w:rsidRDefault="000854E5">
            <w:pPr>
              <w:pStyle w:val="Compact"/>
            </w:pPr>
            <w:r>
              <w:t>HPV</w:t>
            </w:r>
          </w:p>
        </w:tc>
      </w:tr>
      <w:tr w:rsidR="00514C33" w14:paraId="35AC5967" w14:textId="77777777">
        <w:tc>
          <w:tcPr>
            <w:tcW w:w="0" w:type="auto"/>
          </w:tcPr>
          <w:p w14:paraId="5591C941" w14:textId="77777777" w:rsidR="00514C33" w:rsidRDefault="000854E5">
            <w:pPr>
              <w:pStyle w:val="Compact"/>
              <w:jc w:val="right"/>
            </w:pPr>
            <w:r>
              <w:t>18</w:t>
            </w:r>
          </w:p>
        </w:tc>
        <w:tc>
          <w:tcPr>
            <w:tcW w:w="0" w:type="auto"/>
          </w:tcPr>
          <w:p w14:paraId="54E29ED9" w14:textId="77777777" w:rsidR="00514C33" w:rsidRDefault="000854E5">
            <w:pPr>
              <w:pStyle w:val="Compact"/>
            </w:pPr>
            <w:r>
              <w:t>Ethion</w:t>
            </w:r>
          </w:p>
        </w:tc>
        <w:tc>
          <w:tcPr>
            <w:tcW w:w="0" w:type="auto"/>
          </w:tcPr>
          <w:p w14:paraId="14F4DBAD" w14:textId="77777777" w:rsidR="00514C33" w:rsidRDefault="000854E5">
            <w:pPr>
              <w:pStyle w:val="Compact"/>
            </w:pPr>
            <w:r>
              <w:t>563-12-2</w:t>
            </w:r>
          </w:p>
        </w:tc>
        <w:tc>
          <w:tcPr>
            <w:tcW w:w="0" w:type="auto"/>
          </w:tcPr>
          <w:p w14:paraId="109C4475" w14:textId="77777777" w:rsidR="00514C33" w:rsidRDefault="000854E5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55FAF05A" w14:textId="77777777" w:rsidR="00514C33" w:rsidRDefault="000854E5">
            <w:pPr>
              <w:pStyle w:val="Compact"/>
              <w:jc w:val="right"/>
            </w:pPr>
            <w:r>
              <w:t>384.4800</w:t>
            </w:r>
          </w:p>
        </w:tc>
        <w:tc>
          <w:tcPr>
            <w:tcW w:w="0" w:type="auto"/>
          </w:tcPr>
          <w:p w14:paraId="16E3A136" w14:textId="77777777" w:rsidR="00514C33" w:rsidRDefault="000854E5">
            <w:pPr>
              <w:pStyle w:val="Compact"/>
            </w:pPr>
            <w:r>
              <w:t>Pesticides</w:t>
            </w:r>
          </w:p>
        </w:tc>
      </w:tr>
      <w:tr w:rsidR="00514C33" w14:paraId="0F7C1514" w14:textId="77777777">
        <w:tc>
          <w:tcPr>
            <w:tcW w:w="0" w:type="auto"/>
          </w:tcPr>
          <w:p w14:paraId="2FEE9485" w14:textId="77777777" w:rsidR="00514C33" w:rsidRDefault="000854E5">
            <w:pPr>
              <w:pStyle w:val="Compact"/>
              <w:jc w:val="right"/>
            </w:pPr>
            <w:r>
              <w:t>19</w:t>
            </w:r>
          </w:p>
        </w:tc>
        <w:tc>
          <w:tcPr>
            <w:tcW w:w="0" w:type="auto"/>
          </w:tcPr>
          <w:p w14:paraId="6EC46C75" w14:textId="77777777" w:rsidR="00514C33" w:rsidRDefault="000854E5">
            <w:pPr>
              <w:pStyle w:val="Compact"/>
            </w:pPr>
            <w:r>
              <w:t>Azinphos-methyl</w:t>
            </w:r>
          </w:p>
        </w:tc>
        <w:tc>
          <w:tcPr>
            <w:tcW w:w="0" w:type="auto"/>
          </w:tcPr>
          <w:p w14:paraId="0081C2EA" w14:textId="77777777" w:rsidR="00514C33" w:rsidRDefault="000854E5">
            <w:pPr>
              <w:pStyle w:val="Compact"/>
            </w:pPr>
            <w:r>
              <w:t>86-50-0</w:t>
            </w:r>
          </w:p>
        </w:tc>
        <w:tc>
          <w:tcPr>
            <w:tcW w:w="0" w:type="auto"/>
          </w:tcPr>
          <w:p w14:paraId="0D1F289C" w14:textId="77777777" w:rsidR="00514C33" w:rsidRDefault="000854E5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7F65927B" w14:textId="77777777" w:rsidR="00514C33" w:rsidRDefault="000854E5">
            <w:pPr>
              <w:pStyle w:val="Compact"/>
              <w:jc w:val="right"/>
            </w:pPr>
            <w:r>
              <w:t>317.3200</w:t>
            </w:r>
          </w:p>
        </w:tc>
        <w:tc>
          <w:tcPr>
            <w:tcW w:w="0" w:type="auto"/>
          </w:tcPr>
          <w:p w14:paraId="76B16BA8" w14:textId="77777777" w:rsidR="00514C33" w:rsidRDefault="000854E5">
            <w:pPr>
              <w:pStyle w:val="Compact"/>
            </w:pPr>
            <w:r>
              <w:t>Pesticides</w:t>
            </w:r>
          </w:p>
        </w:tc>
      </w:tr>
      <w:tr w:rsidR="00514C33" w14:paraId="35322769" w14:textId="77777777">
        <w:tc>
          <w:tcPr>
            <w:tcW w:w="0" w:type="auto"/>
          </w:tcPr>
          <w:p w14:paraId="26415C49" w14:textId="77777777" w:rsidR="00514C33" w:rsidRDefault="000854E5">
            <w:pPr>
              <w:pStyle w:val="Compact"/>
              <w:jc w:val="right"/>
            </w:pPr>
            <w:r>
              <w:t>20</w:t>
            </w:r>
          </w:p>
        </w:tc>
        <w:tc>
          <w:tcPr>
            <w:tcW w:w="0" w:type="auto"/>
          </w:tcPr>
          <w:p w14:paraId="347E22F4" w14:textId="77777777" w:rsidR="00514C33" w:rsidRDefault="000854E5">
            <w:pPr>
              <w:pStyle w:val="Compact"/>
            </w:pPr>
            <w:r>
              <w:t>2,4,5-Trichlorophenol</w:t>
            </w:r>
          </w:p>
        </w:tc>
        <w:tc>
          <w:tcPr>
            <w:tcW w:w="0" w:type="auto"/>
          </w:tcPr>
          <w:p w14:paraId="660FBA96" w14:textId="77777777" w:rsidR="00514C33" w:rsidRDefault="000854E5">
            <w:pPr>
              <w:pStyle w:val="Compact"/>
            </w:pPr>
            <w:r>
              <w:t>95-95-4</w:t>
            </w:r>
          </w:p>
        </w:tc>
        <w:tc>
          <w:tcPr>
            <w:tcW w:w="0" w:type="auto"/>
          </w:tcPr>
          <w:p w14:paraId="0476056E" w14:textId="77777777" w:rsidR="00514C33" w:rsidRDefault="000854E5">
            <w:pPr>
              <w:pStyle w:val="Compact"/>
            </w:pPr>
            <w:r>
              <w:t>HPV</w:t>
            </w:r>
          </w:p>
        </w:tc>
        <w:tc>
          <w:tcPr>
            <w:tcW w:w="0" w:type="auto"/>
          </w:tcPr>
          <w:p w14:paraId="3EBB06E2" w14:textId="77777777" w:rsidR="00514C33" w:rsidRDefault="000854E5">
            <w:pPr>
              <w:pStyle w:val="Compact"/>
              <w:jc w:val="right"/>
            </w:pPr>
            <w:r>
              <w:t>197.4460</w:t>
            </w:r>
          </w:p>
        </w:tc>
        <w:tc>
          <w:tcPr>
            <w:tcW w:w="0" w:type="auto"/>
          </w:tcPr>
          <w:p w14:paraId="2803CF3D" w14:textId="77777777" w:rsidR="00514C33" w:rsidRDefault="000854E5">
            <w:pPr>
              <w:pStyle w:val="Compact"/>
            </w:pPr>
            <w:r>
              <w:t>HPV</w:t>
            </w:r>
          </w:p>
        </w:tc>
      </w:tr>
      <w:tr w:rsidR="00514C33" w14:paraId="2C56BC40" w14:textId="77777777">
        <w:tc>
          <w:tcPr>
            <w:tcW w:w="0" w:type="auto"/>
          </w:tcPr>
          <w:p w14:paraId="601EAF39" w14:textId="77777777" w:rsidR="00514C33" w:rsidRDefault="000854E5">
            <w:pPr>
              <w:pStyle w:val="Compact"/>
              <w:jc w:val="right"/>
            </w:pPr>
            <w:r>
              <w:t>21</w:t>
            </w:r>
          </w:p>
        </w:tc>
        <w:tc>
          <w:tcPr>
            <w:tcW w:w="0" w:type="auto"/>
          </w:tcPr>
          <w:p w14:paraId="143513DF" w14:textId="77777777" w:rsidR="00514C33" w:rsidRDefault="000854E5">
            <w:pPr>
              <w:pStyle w:val="Compact"/>
            </w:pPr>
            <w:r>
              <w:t>Parathion</w:t>
            </w:r>
          </w:p>
        </w:tc>
        <w:tc>
          <w:tcPr>
            <w:tcW w:w="0" w:type="auto"/>
          </w:tcPr>
          <w:p w14:paraId="534816A5" w14:textId="77777777" w:rsidR="00514C33" w:rsidRDefault="000854E5">
            <w:pPr>
              <w:pStyle w:val="Compact"/>
            </w:pPr>
            <w:r>
              <w:t>56-38-2</w:t>
            </w:r>
          </w:p>
        </w:tc>
        <w:tc>
          <w:tcPr>
            <w:tcW w:w="0" w:type="auto"/>
          </w:tcPr>
          <w:p w14:paraId="0F99A078" w14:textId="77777777" w:rsidR="00514C33" w:rsidRDefault="000854E5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13ADDDFC" w14:textId="77777777" w:rsidR="00514C33" w:rsidRDefault="000854E5">
            <w:pPr>
              <w:pStyle w:val="Compact"/>
              <w:jc w:val="right"/>
            </w:pPr>
            <w:r>
              <w:t>291.2600</w:t>
            </w:r>
          </w:p>
        </w:tc>
        <w:tc>
          <w:tcPr>
            <w:tcW w:w="0" w:type="auto"/>
          </w:tcPr>
          <w:p w14:paraId="1029BD7A" w14:textId="77777777" w:rsidR="00514C33" w:rsidRDefault="000854E5">
            <w:pPr>
              <w:pStyle w:val="Compact"/>
            </w:pPr>
            <w:r>
              <w:t>Pesticides</w:t>
            </w:r>
          </w:p>
        </w:tc>
      </w:tr>
      <w:tr w:rsidR="00514C33" w14:paraId="12111313" w14:textId="77777777">
        <w:tc>
          <w:tcPr>
            <w:tcW w:w="0" w:type="auto"/>
          </w:tcPr>
          <w:p w14:paraId="1680AF4E" w14:textId="77777777" w:rsidR="00514C33" w:rsidRDefault="000854E5">
            <w:pPr>
              <w:pStyle w:val="Compact"/>
              <w:jc w:val="right"/>
            </w:pPr>
            <w:r>
              <w:t>22</w:t>
            </w:r>
          </w:p>
        </w:tc>
        <w:tc>
          <w:tcPr>
            <w:tcW w:w="0" w:type="auto"/>
          </w:tcPr>
          <w:p w14:paraId="61D204D2" w14:textId="77777777" w:rsidR="00514C33" w:rsidRDefault="000854E5">
            <w:pPr>
              <w:pStyle w:val="Compact"/>
            </w:pPr>
            <w:r>
              <w:t>Benzo(b)fluoranthene</w:t>
            </w:r>
          </w:p>
        </w:tc>
        <w:tc>
          <w:tcPr>
            <w:tcW w:w="0" w:type="auto"/>
          </w:tcPr>
          <w:p w14:paraId="510FE30D" w14:textId="77777777" w:rsidR="00514C33" w:rsidRDefault="000854E5">
            <w:pPr>
              <w:pStyle w:val="Compact"/>
            </w:pPr>
            <w:r>
              <w:t>205-99-2</w:t>
            </w:r>
          </w:p>
        </w:tc>
        <w:tc>
          <w:tcPr>
            <w:tcW w:w="0" w:type="auto"/>
          </w:tcPr>
          <w:p w14:paraId="69863FBD" w14:textId="77777777" w:rsidR="00514C33" w:rsidRDefault="000854E5">
            <w:pPr>
              <w:pStyle w:val="Compact"/>
            </w:pPr>
            <w:r>
              <w:t>PAH</w:t>
            </w:r>
          </w:p>
        </w:tc>
        <w:tc>
          <w:tcPr>
            <w:tcW w:w="0" w:type="auto"/>
          </w:tcPr>
          <w:p w14:paraId="5E482394" w14:textId="77777777" w:rsidR="00514C33" w:rsidRDefault="000854E5">
            <w:pPr>
              <w:pStyle w:val="Compact"/>
              <w:jc w:val="right"/>
            </w:pPr>
            <w:r>
              <w:t>252.3200</w:t>
            </w:r>
          </w:p>
        </w:tc>
        <w:tc>
          <w:tcPr>
            <w:tcW w:w="0" w:type="auto"/>
          </w:tcPr>
          <w:p w14:paraId="1089D084" w14:textId="77777777" w:rsidR="00514C33" w:rsidRDefault="000854E5">
            <w:pPr>
              <w:pStyle w:val="Compact"/>
            </w:pPr>
            <w:r>
              <w:t>PAH</w:t>
            </w:r>
          </w:p>
        </w:tc>
      </w:tr>
      <w:tr w:rsidR="00514C33" w14:paraId="551BF596" w14:textId="77777777">
        <w:tc>
          <w:tcPr>
            <w:tcW w:w="0" w:type="auto"/>
          </w:tcPr>
          <w:p w14:paraId="34157F71" w14:textId="77777777" w:rsidR="00514C33" w:rsidRDefault="000854E5">
            <w:pPr>
              <w:pStyle w:val="Compact"/>
              <w:jc w:val="right"/>
            </w:pPr>
            <w:r>
              <w:t>23</w:t>
            </w:r>
          </w:p>
        </w:tc>
        <w:tc>
          <w:tcPr>
            <w:tcW w:w="0" w:type="auto"/>
          </w:tcPr>
          <w:p w14:paraId="37C6ED17" w14:textId="77777777" w:rsidR="00514C33" w:rsidRDefault="000854E5">
            <w:pPr>
              <w:pStyle w:val="Compact"/>
            </w:pPr>
            <w:r>
              <w:t>Trifluralin</w:t>
            </w:r>
          </w:p>
        </w:tc>
        <w:tc>
          <w:tcPr>
            <w:tcW w:w="0" w:type="auto"/>
          </w:tcPr>
          <w:p w14:paraId="6582596E" w14:textId="77777777" w:rsidR="00514C33" w:rsidRDefault="000854E5">
            <w:pPr>
              <w:pStyle w:val="Compact"/>
            </w:pPr>
            <w:r>
              <w:t>1582-09-8</w:t>
            </w:r>
          </w:p>
        </w:tc>
        <w:tc>
          <w:tcPr>
            <w:tcW w:w="0" w:type="auto"/>
          </w:tcPr>
          <w:p w14:paraId="54ADB524" w14:textId="77777777" w:rsidR="00514C33" w:rsidRDefault="000854E5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270AFA4D" w14:textId="77777777" w:rsidR="00514C33" w:rsidRDefault="000854E5">
            <w:pPr>
              <w:pStyle w:val="Compact"/>
              <w:jc w:val="right"/>
            </w:pPr>
            <w:r>
              <w:t>335.2800</w:t>
            </w:r>
          </w:p>
        </w:tc>
        <w:tc>
          <w:tcPr>
            <w:tcW w:w="0" w:type="auto"/>
          </w:tcPr>
          <w:p w14:paraId="6B3115BD" w14:textId="77777777" w:rsidR="00514C33" w:rsidRDefault="000854E5">
            <w:pPr>
              <w:pStyle w:val="Compact"/>
            </w:pPr>
            <w:r>
              <w:t>Pesticides</w:t>
            </w:r>
          </w:p>
        </w:tc>
      </w:tr>
      <w:tr w:rsidR="00514C33" w14:paraId="00DABB48" w14:textId="77777777">
        <w:tc>
          <w:tcPr>
            <w:tcW w:w="0" w:type="auto"/>
          </w:tcPr>
          <w:p w14:paraId="2CA95422" w14:textId="77777777" w:rsidR="00514C33" w:rsidRDefault="000854E5">
            <w:pPr>
              <w:pStyle w:val="Compact"/>
              <w:jc w:val="right"/>
            </w:pPr>
            <w:r>
              <w:t>24</w:t>
            </w:r>
          </w:p>
        </w:tc>
        <w:tc>
          <w:tcPr>
            <w:tcW w:w="0" w:type="auto"/>
          </w:tcPr>
          <w:p w14:paraId="770D719E" w14:textId="77777777" w:rsidR="00514C33" w:rsidRDefault="000854E5">
            <w:pPr>
              <w:pStyle w:val="Compact"/>
            </w:pPr>
            <w:r>
              <w:t>Acenaphthene</w:t>
            </w:r>
          </w:p>
        </w:tc>
        <w:tc>
          <w:tcPr>
            <w:tcW w:w="0" w:type="auto"/>
          </w:tcPr>
          <w:p w14:paraId="59CCAF5C" w14:textId="77777777" w:rsidR="00514C33" w:rsidRDefault="000854E5">
            <w:pPr>
              <w:pStyle w:val="Compact"/>
            </w:pPr>
            <w:r>
              <w:t>83-32-9</w:t>
            </w:r>
          </w:p>
        </w:tc>
        <w:tc>
          <w:tcPr>
            <w:tcW w:w="0" w:type="auto"/>
          </w:tcPr>
          <w:p w14:paraId="1C704B18" w14:textId="77777777" w:rsidR="00514C33" w:rsidRDefault="000854E5">
            <w:pPr>
              <w:pStyle w:val="Compact"/>
            </w:pPr>
            <w:r>
              <w:t>PAH</w:t>
            </w:r>
          </w:p>
        </w:tc>
        <w:tc>
          <w:tcPr>
            <w:tcW w:w="0" w:type="auto"/>
          </w:tcPr>
          <w:p w14:paraId="1AFD9610" w14:textId="77777777" w:rsidR="00514C33" w:rsidRDefault="000854E5">
            <w:pPr>
              <w:pStyle w:val="Compact"/>
              <w:jc w:val="right"/>
            </w:pPr>
            <w:r>
              <w:t>154.2100</w:t>
            </w:r>
          </w:p>
        </w:tc>
        <w:tc>
          <w:tcPr>
            <w:tcW w:w="0" w:type="auto"/>
          </w:tcPr>
          <w:p w14:paraId="0D729C16" w14:textId="77777777" w:rsidR="00514C33" w:rsidRDefault="000854E5">
            <w:pPr>
              <w:pStyle w:val="Compact"/>
            </w:pPr>
            <w:r>
              <w:t>PAH</w:t>
            </w:r>
          </w:p>
        </w:tc>
      </w:tr>
      <w:tr w:rsidR="00514C33" w14:paraId="2ED6847B" w14:textId="77777777">
        <w:tc>
          <w:tcPr>
            <w:tcW w:w="0" w:type="auto"/>
          </w:tcPr>
          <w:p w14:paraId="624F70FA" w14:textId="77777777" w:rsidR="00514C33" w:rsidRDefault="000854E5">
            <w:pPr>
              <w:pStyle w:val="Compact"/>
              <w:jc w:val="right"/>
            </w:pPr>
            <w:r>
              <w:t>25</w:t>
            </w:r>
          </w:p>
        </w:tc>
        <w:tc>
          <w:tcPr>
            <w:tcW w:w="0" w:type="auto"/>
          </w:tcPr>
          <w:p w14:paraId="1CAE0D07" w14:textId="77777777" w:rsidR="00514C33" w:rsidRDefault="000854E5">
            <w:pPr>
              <w:pStyle w:val="Compact"/>
            </w:pPr>
            <w:r>
              <w:t>p,p’-DDD</w:t>
            </w:r>
          </w:p>
        </w:tc>
        <w:tc>
          <w:tcPr>
            <w:tcW w:w="0" w:type="auto"/>
          </w:tcPr>
          <w:p w14:paraId="5C367B31" w14:textId="77777777" w:rsidR="00514C33" w:rsidRDefault="000854E5">
            <w:pPr>
              <w:pStyle w:val="Compact"/>
            </w:pPr>
            <w:r>
              <w:t>72-54-8</w:t>
            </w:r>
          </w:p>
        </w:tc>
        <w:tc>
          <w:tcPr>
            <w:tcW w:w="0" w:type="auto"/>
          </w:tcPr>
          <w:p w14:paraId="3120E2BD" w14:textId="77777777" w:rsidR="00514C33" w:rsidRDefault="000854E5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55A741A1" w14:textId="77777777" w:rsidR="00514C33" w:rsidRDefault="000854E5">
            <w:pPr>
              <w:pStyle w:val="Compact"/>
              <w:jc w:val="right"/>
            </w:pPr>
            <w:r>
              <w:t>320.0400</w:t>
            </w:r>
          </w:p>
        </w:tc>
        <w:tc>
          <w:tcPr>
            <w:tcW w:w="0" w:type="auto"/>
          </w:tcPr>
          <w:p w14:paraId="0C8D9695" w14:textId="77777777" w:rsidR="00514C33" w:rsidRDefault="000854E5">
            <w:pPr>
              <w:pStyle w:val="Compact"/>
            </w:pPr>
            <w:r>
              <w:t>Pesticides</w:t>
            </w:r>
          </w:p>
        </w:tc>
      </w:tr>
      <w:tr w:rsidR="00514C33" w14:paraId="2C9A8503" w14:textId="77777777">
        <w:tc>
          <w:tcPr>
            <w:tcW w:w="0" w:type="auto"/>
          </w:tcPr>
          <w:p w14:paraId="76A53EEB" w14:textId="77777777" w:rsidR="00514C33" w:rsidRDefault="000854E5">
            <w:pPr>
              <w:pStyle w:val="Compact"/>
              <w:jc w:val="right"/>
            </w:pPr>
            <w:r>
              <w:t>26</w:t>
            </w:r>
          </w:p>
        </w:tc>
        <w:tc>
          <w:tcPr>
            <w:tcW w:w="0" w:type="auto"/>
          </w:tcPr>
          <w:p w14:paraId="3C6BAE37" w14:textId="77777777" w:rsidR="00514C33" w:rsidRDefault="000854E5">
            <w:pPr>
              <w:pStyle w:val="Compact"/>
            </w:pPr>
            <w:r>
              <w:t>Benzidine</w:t>
            </w:r>
          </w:p>
        </w:tc>
        <w:tc>
          <w:tcPr>
            <w:tcW w:w="0" w:type="auto"/>
          </w:tcPr>
          <w:p w14:paraId="0A073CBD" w14:textId="77777777" w:rsidR="00514C33" w:rsidRDefault="000854E5">
            <w:pPr>
              <w:pStyle w:val="Compact"/>
            </w:pPr>
            <w:r>
              <w:t>92-87-5</w:t>
            </w:r>
          </w:p>
        </w:tc>
        <w:tc>
          <w:tcPr>
            <w:tcW w:w="0" w:type="auto"/>
          </w:tcPr>
          <w:p w14:paraId="52B1E072" w14:textId="77777777" w:rsidR="00514C33" w:rsidRDefault="000854E5">
            <w:pPr>
              <w:pStyle w:val="Compact"/>
            </w:pPr>
            <w:r>
              <w:t>HPV</w:t>
            </w:r>
          </w:p>
        </w:tc>
        <w:tc>
          <w:tcPr>
            <w:tcW w:w="0" w:type="auto"/>
          </w:tcPr>
          <w:p w14:paraId="0CFC61B0" w14:textId="77777777" w:rsidR="00514C33" w:rsidRDefault="000854E5">
            <w:pPr>
              <w:pStyle w:val="Compact"/>
              <w:jc w:val="right"/>
            </w:pPr>
            <w:r>
              <w:t>184.2400</w:t>
            </w:r>
          </w:p>
        </w:tc>
        <w:tc>
          <w:tcPr>
            <w:tcW w:w="0" w:type="auto"/>
          </w:tcPr>
          <w:p w14:paraId="493C6279" w14:textId="77777777" w:rsidR="00514C33" w:rsidRDefault="000854E5">
            <w:pPr>
              <w:pStyle w:val="Compact"/>
            </w:pPr>
            <w:r>
              <w:t>HPV</w:t>
            </w:r>
          </w:p>
        </w:tc>
      </w:tr>
      <w:tr w:rsidR="00514C33" w14:paraId="1B211C71" w14:textId="77777777">
        <w:tc>
          <w:tcPr>
            <w:tcW w:w="0" w:type="auto"/>
          </w:tcPr>
          <w:p w14:paraId="3EEDA1C0" w14:textId="77777777" w:rsidR="00514C33" w:rsidRDefault="000854E5">
            <w:pPr>
              <w:pStyle w:val="Compact"/>
              <w:jc w:val="right"/>
            </w:pPr>
            <w:r>
              <w:t>27</w:t>
            </w:r>
          </w:p>
        </w:tc>
        <w:tc>
          <w:tcPr>
            <w:tcW w:w="0" w:type="auto"/>
          </w:tcPr>
          <w:p w14:paraId="3D631E8A" w14:textId="77777777" w:rsidR="00514C33" w:rsidRDefault="000854E5">
            <w:pPr>
              <w:pStyle w:val="Compact"/>
            </w:pPr>
            <w:r>
              <w:t>Endosulfan</w:t>
            </w:r>
          </w:p>
        </w:tc>
        <w:tc>
          <w:tcPr>
            <w:tcW w:w="0" w:type="auto"/>
          </w:tcPr>
          <w:p w14:paraId="1E975B2B" w14:textId="77777777" w:rsidR="00514C33" w:rsidRDefault="000854E5">
            <w:pPr>
              <w:pStyle w:val="Compact"/>
            </w:pPr>
            <w:r>
              <w:t>115-29-7</w:t>
            </w:r>
          </w:p>
        </w:tc>
        <w:tc>
          <w:tcPr>
            <w:tcW w:w="0" w:type="auto"/>
          </w:tcPr>
          <w:p w14:paraId="2F913B97" w14:textId="77777777" w:rsidR="00514C33" w:rsidRDefault="000854E5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71A7E7D2" w14:textId="77777777" w:rsidR="00514C33" w:rsidRDefault="000854E5">
            <w:pPr>
              <w:pStyle w:val="Compact"/>
              <w:jc w:val="right"/>
            </w:pPr>
            <w:r>
              <w:t>406.9000</w:t>
            </w:r>
          </w:p>
        </w:tc>
        <w:tc>
          <w:tcPr>
            <w:tcW w:w="0" w:type="auto"/>
          </w:tcPr>
          <w:p w14:paraId="51754691" w14:textId="77777777" w:rsidR="00514C33" w:rsidRDefault="000854E5">
            <w:pPr>
              <w:pStyle w:val="Compact"/>
            </w:pPr>
            <w:r>
              <w:t>Pesticides</w:t>
            </w:r>
          </w:p>
        </w:tc>
      </w:tr>
      <w:tr w:rsidR="00514C33" w14:paraId="04B3FEC6" w14:textId="77777777">
        <w:tc>
          <w:tcPr>
            <w:tcW w:w="0" w:type="auto"/>
          </w:tcPr>
          <w:p w14:paraId="604CE6E0" w14:textId="77777777" w:rsidR="00514C33" w:rsidRDefault="000854E5">
            <w:pPr>
              <w:pStyle w:val="Compact"/>
              <w:jc w:val="right"/>
            </w:pPr>
            <w:r>
              <w:t>28</w:t>
            </w:r>
          </w:p>
        </w:tc>
        <w:tc>
          <w:tcPr>
            <w:tcW w:w="0" w:type="auto"/>
          </w:tcPr>
          <w:p w14:paraId="014218B0" w14:textId="77777777" w:rsidR="00514C33" w:rsidRDefault="000854E5">
            <w:pPr>
              <w:pStyle w:val="Compact"/>
            </w:pPr>
            <w:r>
              <w:t>Methoxychlor</w:t>
            </w:r>
          </w:p>
        </w:tc>
        <w:tc>
          <w:tcPr>
            <w:tcW w:w="0" w:type="auto"/>
          </w:tcPr>
          <w:p w14:paraId="5FB9CE55" w14:textId="77777777" w:rsidR="00514C33" w:rsidRDefault="000854E5">
            <w:pPr>
              <w:pStyle w:val="Compact"/>
            </w:pPr>
            <w:r>
              <w:t>72-43-5</w:t>
            </w:r>
          </w:p>
        </w:tc>
        <w:tc>
          <w:tcPr>
            <w:tcW w:w="0" w:type="auto"/>
          </w:tcPr>
          <w:p w14:paraId="762D8E22" w14:textId="77777777" w:rsidR="00514C33" w:rsidRDefault="000854E5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4CB2B24D" w14:textId="77777777" w:rsidR="00514C33" w:rsidRDefault="000854E5">
            <w:pPr>
              <w:pStyle w:val="Compact"/>
              <w:jc w:val="right"/>
            </w:pPr>
            <w:r>
              <w:t>345.6500</w:t>
            </w:r>
          </w:p>
        </w:tc>
        <w:tc>
          <w:tcPr>
            <w:tcW w:w="0" w:type="auto"/>
          </w:tcPr>
          <w:p w14:paraId="7E6F08DD" w14:textId="77777777" w:rsidR="00514C33" w:rsidRDefault="000854E5">
            <w:pPr>
              <w:pStyle w:val="Compact"/>
            </w:pPr>
            <w:r>
              <w:t>Pesticides</w:t>
            </w:r>
          </w:p>
        </w:tc>
      </w:tr>
      <w:tr w:rsidR="00514C33" w14:paraId="5AE6C11E" w14:textId="77777777">
        <w:tc>
          <w:tcPr>
            <w:tcW w:w="0" w:type="auto"/>
          </w:tcPr>
          <w:p w14:paraId="0841A868" w14:textId="77777777" w:rsidR="00514C33" w:rsidRDefault="000854E5">
            <w:pPr>
              <w:pStyle w:val="Compact"/>
              <w:jc w:val="right"/>
            </w:pPr>
            <w:r>
              <w:t>29</w:t>
            </w:r>
          </w:p>
        </w:tc>
        <w:tc>
          <w:tcPr>
            <w:tcW w:w="0" w:type="auto"/>
          </w:tcPr>
          <w:p w14:paraId="59E65347" w14:textId="77777777" w:rsidR="00514C33" w:rsidRDefault="000854E5">
            <w:pPr>
              <w:pStyle w:val="Compact"/>
            </w:pPr>
            <w:r>
              <w:t>2,4-Dinitrophenol</w:t>
            </w:r>
          </w:p>
        </w:tc>
        <w:tc>
          <w:tcPr>
            <w:tcW w:w="0" w:type="auto"/>
          </w:tcPr>
          <w:p w14:paraId="7415BF27" w14:textId="77777777" w:rsidR="00514C33" w:rsidRDefault="000854E5">
            <w:pPr>
              <w:pStyle w:val="Compact"/>
            </w:pPr>
            <w:r>
              <w:t>51-28-5</w:t>
            </w:r>
          </w:p>
        </w:tc>
        <w:tc>
          <w:tcPr>
            <w:tcW w:w="0" w:type="auto"/>
          </w:tcPr>
          <w:p w14:paraId="01533EBF" w14:textId="77777777" w:rsidR="00514C33" w:rsidRDefault="000854E5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719AD75C" w14:textId="77777777" w:rsidR="00514C33" w:rsidRDefault="000854E5">
            <w:pPr>
              <w:pStyle w:val="Compact"/>
              <w:jc w:val="right"/>
            </w:pPr>
            <w:r>
              <w:t>184.1100</w:t>
            </w:r>
          </w:p>
        </w:tc>
        <w:tc>
          <w:tcPr>
            <w:tcW w:w="0" w:type="auto"/>
          </w:tcPr>
          <w:p w14:paraId="5C44EA8B" w14:textId="77777777" w:rsidR="00514C33" w:rsidRDefault="000854E5">
            <w:pPr>
              <w:pStyle w:val="Compact"/>
            </w:pPr>
            <w:r>
              <w:t>Pesticides</w:t>
            </w:r>
          </w:p>
        </w:tc>
      </w:tr>
      <w:tr w:rsidR="00514C33" w14:paraId="1DFE7D50" w14:textId="77777777">
        <w:tc>
          <w:tcPr>
            <w:tcW w:w="0" w:type="auto"/>
          </w:tcPr>
          <w:p w14:paraId="618B87F1" w14:textId="77777777" w:rsidR="00514C33" w:rsidRDefault="000854E5">
            <w:pPr>
              <w:pStyle w:val="Compact"/>
              <w:jc w:val="right"/>
            </w:pPr>
            <w:r>
              <w:t>30</w:t>
            </w:r>
          </w:p>
        </w:tc>
        <w:tc>
          <w:tcPr>
            <w:tcW w:w="0" w:type="auto"/>
          </w:tcPr>
          <w:p w14:paraId="40EB25E8" w14:textId="77777777" w:rsidR="00514C33" w:rsidRDefault="000854E5">
            <w:pPr>
              <w:pStyle w:val="Compact"/>
            </w:pPr>
            <w:r>
              <w:t>2,4-Dinitrotoluene</w:t>
            </w:r>
          </w:p>
        </w:tc>
        <w:tc>
          <w:tcPr>
            <w:tcW w:w="0" w:type="auto"/>
          </w:tcPr>
          <w:p w14:paraId="181A0AB4" w14:textId="77777777" w:rsidR="00514C33" w:rsidRDefault="000854E5">
            <w:pPr>
              <w:pStyle w:val="Compact"/>
            </w:pPr>
            <w:r>
              <w:t>121-14-2</w:t>
            </w:r>
          </w:p>
        </w:tc>
        <w:tc>
          <w:tcPr>
            <w:tcW w:w="0" w:type="auto"/>
          </w:tcPr>
          <w:p w14:paraId="3A195191" w14:textId="77777777" w:rsidR="00514C33" w:rsidRDefault="000854E5">
            <w:pPr>
              <w:pStyle w:val="Compact"/>
            </w:pPr>
            <w:r>
              <w:t>HPV</w:t>
            </w:r>
          </w:p>
        </w:tc>
        <w:tc>
          <w:tcPr>
            <w:tcW w:w="0" w:type="auto"/>
          </w:tcPr>
          <w:p w14:paraId="785AE7A9" w14:textId="77777777" w:rsidR="00514C33" w:rsidRDefault="000854E5">
            <w:pPr>
              <w:pStyle w:val="Compact"/>
              <w:jc w:val="right"/>
            </w:pPr>
            <w:r>
              <w:t>182.1340</w:t>
            </w:r>
          </w:p>
        </w:tc>
        <w:tc>
          <w:tcPr>
            <w:tcW w:w="0" w:type="auto"/>
          </w:tcPr>
          <w:p w14:paraId="5276433E" w14:textId="77777777" w:rsidR="00514C33" w:rsidRDefault="000854E5">
            <w:pPr>
              <w:pStyle w:val="Compact"/>
            </w:pPr>
            <w:r>
              <w:t>HPV</w:t>
            </w:r>
          </w:p>
        </w:tc>
      </w:tr>
      <w:tr w:rsidR="00514C33" w14:paraId="0AF98F0A" w14:textId="77777777">
        <w:tc>
          <w:tcPr>
            <w:tcW w:w="0" w:type="auto"/>
          </w:tcPr>
          <w:p w14:paraId="471A2D18" w14:textId="77777777" w:rsidR="00514C33" w:rsidRDefault="000854E5">
            <w:pPr>
              <w:pStyle w:val="Compact"/>
              <w:jc w:val="right"/>
            </w:pPr>
            <w:r>
              <w:t>31</w:t>
            </w:r>
          </w:p>
        </w:tc>
        <w:tc>
          <w:tcPr>
            <w:tcW w:w="0" w:type="auto"/>
          </w:tcPr>
          <w:p w14:paraId="5240D30D" w14:textId="77777777" w:rsidR="00514C33" w:rsidRDefault="000854E5">
            <w:pPr>
              <w:pStyle w:val="Compact"/>
            </w:pPr>
            <w:r>
              <w:t>Dicofol</w:t>
            </w:r>
          </w:p>
        </w:tc>
        <w:tc>
          <w:tcPr>
            <w:tcW w:w="0" w:type="auto"/>
          </w:tcPr>
          <w:p w14:paraId="1BED71B1" w14:textId="77777777" w:rsidR="00514C33" w:rsidRDefault="000854E5">
            <w:pPr>
              <w:pStyle w:val="Compact"/>
            </w:pPr>
            <w:r>
              <w:t>115-32-2</w:t>
            </w:r>
          </w:p>
        </w:tc>
        <w:tc>
          <w:tcPr>
            <w:tcW w:w="0" w:type="auto"/>
          </w:tcPr>
          <w:p w14:paraId="7F2F5037" w14:textId="77777777" w:rsidR="00514C33" w:rsidRDefault="000854E5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552541AB" w14:textId="77777777" w:rsidR="00514C33" w:rsidRDefault="000854E5">
            <w:pPr>
              <w:pStyle w:val="Compact"/>
              <w:jc w:val="right"/>
            </w:pPr>
            <w:r>
              <w:t>370.4800</w:t>
            </w:r>
          </w:p>
        </w:tc>
        <w:tc>
          <w:tcPr>
            <w:tcW w:w="0" w:type="auto"/>
          </w:tcPr>
          <w:p w14:paraId="11552859" w14:textId="77777777" w:rsidR="00514C33" w:rsidRDefault="000854E5">
            <w:pPr>
              <w:pStyle w:val="Compact"/>
            </w:pPr>
            <w:r>
              <w:t>Pesticides</w:t>
            </w:r>
          </w:p>
        </w:tc>
      </w:tr>
      <w:tr w:rsidR="00514C33" w14:paraId="5630DA03" w14:textId="77777777">
        <w:tc>
          <w:tcPr>
            <w:tcW w:w="0" w:type="auto"/>
          </w:tcPr>
          <w:p w14:paraId="22F128A9" w14:textId="77777777" w:rsidR="00514C33" w:rsidRDefault="000854E5">
            <w:pPr>
              <w:pStyle w:val="Compact"/>
              <w:jc w:val="right"/>
            </w:pPr>
            <w:r>
              <w:t>32</w:t>
            </w:r>
          </w:p>
        </w:tc>
        <w:tc>
          <w:tcPr>
            <w:tcW w:w="0" w:type="auto"/>
          </w:tcPr>
          <w:p w14:paraId="18B18D73" w14:textId="77777777" w:rsidR="00514C33" w:rsidRDefault="000854E5">
            <w:pPr>
              <w:pStyle w:val="Compact"/>
            </w:pPr>
            <w:r>
              <w:t>p-Cresol</w:t>
            </w:r>
          </w:p>
        </w:tc>
        <w:tc>
          <w:tcPr>
            <w:tcW w:w="0" w:type="auto"/>
          </w:tcPr>
          <w:p w14:paraId="6E8C3523" w14:textId="77777777" w:rsidR="00514C33" w:rsidRDefault="000854E5">
            <w:pPr>
              <w:pStyle w:val="Compact"/>
            </w:pPr>
            <w:r>
              <w:t>106-44-5</w:t>
            </w:r>
          </w:p>
        </w:tc>
        <w:tc>
          <w:tcPr>
            <w:tcW w:w="0" w:type="auto"/>
          </w:tcPr>
          <w:p w14:paraId="13DF810B" w14:textId="77777777" w:rsidR="00514C33" w:rsidRDefault="000854E5">
            <w:pPr>
              <w:pStyle w:val="Compact"/>
            </w:pPr>
            <w:r>
              <w:t>HPV</w:t>
            </w:r>
          </w:p>
        </w:tc>
        <w:tc>
          <w:tcPr>
            <w:tcW w:w="0" w:type="auto"/>
          </w:tcPr>
          <w:p w14:paraId="00664A42" w14:textId="77777777" w:rsidR="00514C33" w:rsidRDefault="000854E5">
            <w:pPr>
              <w:pStyle w:val="Compact"/>
              <w:jc w:val="right"/>
            </w:pPr>
            <w:r>
              <w:t>108.1300</w:t>
            </w:r>
          </w:p>
        </w:tc>
        <w:tc>
          <w:tcPr>
            <w:tcW w:w="0" w:type="auto"/>
          </w:tcPr>
          <w:p w14:paraId="6F3B6F7C" w14:textId="77777777" w:rsidR="00514C33" w:rsidRDefault="000854E5">
            <w:pPr>
              <w:pStyle w:val="Compact"/>
            </w:pPr>
            <w:r>
              <w:t>HPV</w:t>
            </w:r>
          </w:p>
        </w:tc>
      </w:tr>
      <w:tr w:rsidR="00514C33" w14:paraId="78A18113" w14:textId="77777777">
        <w:tc>
          <w:tcPr>
            <w:tcW w:w="0" w:type="auto"/>
          </w:tcPr>
          <w:p w14:paraId="2B2897F5" w14:textId="77777777" w:rsidR="00514C33" w:rsidRDefault="000854E5">
            <w:pPr>
              <w:pStyle w:val="Compact"/>
              <w:jc w:val="right"/>
            </w:pPr>
            <w:r>
              <w:lastRenderedPageBreak/>
              <w:t>33</w:t>
            </w:r>
          </w:p>
        </w:tc>
        <w:tc>
          <w:tcPr>
            <w:tcW w:w="0" w:type="auto"/>
          </w:tcPr>
          <w:p w14:paraId="4F5A56F0" w14:textId="77777777" w:rsidR="00514C33" w:rsidRDefault="000854E5">
            <w:pPr>
              <w:pStyle w:val="Compact"/>
            </w:pPr>
            <w:r>
              <w:t>o,p’-DDT</w:t>
            </w:r>
          </w:p>
        </w:tc>
        <w:tc>
          <w:tcPr>
            <w:tcW w:w="0" w:type="auto"/>
          </w:tcPr>
          <w:p w14:paraId="57C61339" w14:textId="77777777" w:rsidR="00514C33" w:rsidRDefault="000854E5">
            <w:pPr>
              <w:pStyle w:val="Compact"/>
            </w:pPr>
            <w:r>
              <w:t>789-02-6</w:t>
            </w:r>
          </w:p>
        </w:tc>
        <w:tc>
          <w:tcPr>
            <w:tcW w:w="0" w:type="auto"/>
          </w:tcPr>
          <w:p w14:paraId="64DC49F8" w14:textId="77777777" w:rsidR="00514C33" w:rsidRDefault="000854E5">
            <w:pPr>
              <w:pStyle w:val="Compact"/>
            </w:pPr>
            <w:r>
              <w:t>Pesticide</w:t>
            </w:r>
          </w:p>
        </w:tc>
        <w:tc>
          <w:tcPr>
            <w:tcW w:w="0" w:type="auto"/>
          </w:tcPr>
          <w:p w14:paraId="720EAE3F" w14:textId="77777777" w:rsidR="00514C33" w:rsidRDefault="000854E5">
            <w:pPr>
              <w:pStyle w:val="Compact"/>
              <w:jc w:val="right"/>
            </w:pPr>
            <w:r>
              <w:t>354.4900</w:t>
            </w:r>
          </w:p>
        </w:tc>
        <w:tc>
          <w:tcPr>
            <w:tcW w:w="0" w:type="auto"/>
          </w:tcPr>
          <w:p w14:paraId="383F8A18" w14:textId="77777777" w:rsidR="00514C33" w:rsidRDefault="000854E5">
            <w:pPr>
              <w:pStyle w:val="Compact"/>
            </w:pPr>
            <w:r>
              <w:t>Pesticides</w:t>
            </w:r>
          </w:p>
        </w:tc>
      </w:tr>
      <w:tr w:rsidR="00514C33" w14:paraId="26030FF7" w14:textId="77777777">
        <w:tc>
          <w:tcPr>
            <w:tcW w:w="0" w:type="auto"/>
          </w:tcPr>
          <w:p w14:paraId="66E1A53E" w14:textId="77777777" w:rsidR="00514C33" w:rsidRDefault="000854E5">
            <w:pPr>
              <w:pStyle w:val="Compact"/>
              <w:jc w:val="right"/>
            </w:pPr>
            <w:r>
              <w:t>34</w:t>
            </w:r>
          </w:p>
        </w:tc>
        <w:tc>
          <w:tcPr>
            <w:tcW w:w="0" w:type="auto"/>
          </w:tcPr>
          <w:p w14:paraId="798D38BA" w14:textId="77777777" w:rsidR="00514C33" w:rsidRDefault="000854E5">
            <w:pPr>
              <w:pStyle w:val="Compact"/>
            </w:pPr>
            <w:r>
              <w:t>2-Methyl-4,6-dinitrophenol</w:t>
            </w:r>
          </w:p>
        </w:tc>
        <w:tc>
          <w:tcPr>
            <w:tcW w:w="0" w:type="auto"/>
          </w:tcPr>
          <w:p w14:paraId="39C6256A" w14:textId="77777777" w:rsidR="00514C33" w:rsidRDefault="000854E5">
            <w:pPr>
              <w:pStyle w:val="Compact"/>
            </w:pPr>
            <w:r>
              <w:t>534-52-1</w:t>
            </w:r>
          </w:p>
        </w:tc>
        <w:tc>
          <w:tcPr>
            <w:tcW w:w="0" w:type="auto"/>
          </w:tcPr>
          <w:p w14:paraId="01963871" w14:textId="77777777" w:rsidR="00514C33" w:rsidRDefault="000854E5">
            <w:pPr>
              <w:pStyle w:val="Compact"/>
            </w:pPr>
            <w:r>
              <w:t>HPV</w:t>
            </w:r>
          </w:p>
        </w:tc>
        <w:tc>
          <w:tcPr>
            <w:tcW w:w="0" w:type="auto"/>
          </w:tcPr>
          <w:p w14:paraId="7AFFEDDC" w14:textId="77777777" w:rsidR="00514C33" w:rsidRDefault="000854E5">
            <w:pPr>
              <w:pStyle w:val="Compact"/>
              <w:jc w:val="right"/>
            </w:pPr>
            <w:r>
              <w:t>198.1300</w:t>
            </w:r>
          </w:p>
        </w:tc>
        <w:tc>
          <w:tcPr>
            <w:tcW w:w="0" w:type="auto"/>
          </w:tcPr>
          <w:p w14:paraId="47551492" w14:textId="77777777" w:rsidR="00514C33" w:rsidRDefault="000854E5">
            <w:pPr>
              <w:pStyle w:val="Compact"/>
            </w:pPr>
            <w:r>
              <w:t>HPV</w:t>
            </w:r>
          </w:p>
        </w:tc>
      </w:tr>
      <w:tr w:rsidR="00514C33" w14:paraId="2692F139" w14:textId="77777777">
        <w:tc>
          <w:tcPr>
            <w:tcW w:w="0" w:type="auto"/>
          </w:tcPr>
          <w:p w14:paraId="5E8831EC" w14:textId="77777777" w:rsidR="00514C33" w:rsidRDefault="000854E5">
            <w:pPr>
              <w:pStyle w:val="Compact"/>
              <w:jc w:val="right"/>
            </w:pPr>
            <w:r>
              <w:t>35</w:t>
            </w:r>
          </w:p>
        </w:tc>
        <w:tc>
          <w:tcPr>
            <w:tcW w:w="0" w:type="auto"/>
          </w:tcPr>
          <w:p w14:paraId="29F0179B" w14:textId="77777777" w:rsidR="00514C33" w:rsidRDefault="000854E5">
            <w:pPr>
              <w:pStyle w:val="Compact"/>
            </w:pPr>
            <w:r>
              <w:t>1,2,3-Trichlorobenzene</w:t>
            </w:r>
          </w:p>
        </w:tc>
        <w:tc>
          <w:tcPr>
            <w:tcW w:w="0" w:type="auto"/>
          </w:tcPr>
          <w:p w14:paraId="7AC66C39" w14:textId="77777777" w:rsidR="00514C33" w:rsidRDefault="000854E5">
            <w:pPr>
              <w:pStyle w:val="Compact"/>
            </w:pPr>
            <w:r>
              <w:t>87-61-6</w:t>
            </w:r>
          </w:p>
        </w:tc>
        <w:tc>
          <w:tcPr>
            <w:tcW w:w="0" w:type="auto"/>
          </w:tcPr>
          <w:p w14:paraId="2932BB86" w14:textId="77777777" w:rsidR="00514C33" w:rsidRDefault="000854E5">
            <w:pPr>
              <w:pStyle w:val="Compact"/>
            </w:pPr>
            <w:r>
              <w:t>HPV</w:t>
            </w:r>
          </w:p>
        </w:tc>
        <w:tc>
          <w:tcPr>
            <w:tcW w:w="0" w:type="auto"/>
          </w:tcPr>
          <w:p w14:paraId="1A50BE0D" w14:textId="77777777" w:rsidR="00514C33" w:rsidRDefault="000854E5">
            <w:pPr>
              <w:pStyle w:val="Compact"/>
              <w:jc w:val="right"/>
            </w:pPr>
            <w:r>
              <w:t>181.4470</w:t>
            </w:r>
          </w:p>
        </w:tc>
        <w:tc>
          <w:tcPr>
            <w:tcW w:w="0" w:type="auto"/>
          </w:tcPr>
          <w:p w14:paraId="2697BF4F" w14:textId="77777777" w:rsidR="00514C33" w:rsidRDefault="000854E5">
            <w:pPr>
              <w:pStyle w:val="Compact"/>
            </w:pPr>
            <w:r>
              <w:t>HPV</w:t>
            </w:r>
          </w:p>
        </w:tc>
      </w:tr>
      <w:tr w:rsidR="00514C33" w14:paraId="029DD651" w14:textId="77777777">
        <w:tc>
          <w:tcPr>
            <w:tcW w:w="0" w:type="auto"/>
          </w:tcPr>
          <w:p w14:paraId="6E3CE209" w14:textId="77777777" w:rsidR="00514C33" w:rsidRDefault="000854E5">
            <w:pPr>
              <w:pStyle w:val="Compact"/>
              <w:jc w:val="right"/>
            </w:pPr>
            <w:r>
              <w:t>36</w:t>
            </w:r>
          </w:p>
        </w:tc>
        <w:tc>
          <w:tcPr>
            <w:tcW w:w="0" w:type="auto"/>
          </w:tcPr>
          <w:p w14:paraId="30B8544E" w14:textId="77777777" w:rsidR="00514C33" w:rsidRDefault="000854E5">
            <w:pPr>
              <w:pStyle w:val="Compact"/>
            </w:pPr>
            <w:r>
              <w:t>Lead nitrate</w:t>
            </w:r>
          </w:p>
        </w:tc>
        <w:tc>
          <w:tcPr>
            <w:tcW w:w="0" w:type="auto"/>
          </w:tcPr>
          <w:p w14:paraId="2A86F081" w14:textId="77777777" w:rsidR="00514C33" w:rsidRDefault="000854E5">
            <w:pPr>
              <w:pStyle w:val="Compact"/>
            </w:pPr>
            <w:r>
              <w:t>7439-92-1</w:t>
            </w:r>
          </w:p>
        </w:tc>
        <w:tc>
          <w:tcPr>
            <w:tcW w:w="0" w:type="auto"/>
          </w:tcPr>
          <w:p w14:paraId="15C5593C" w14:textId="77777777" w:rsidR="00514C33" w:rsidRDefault="000854E5">
            <w:pPr>
              <w:pStyle w:val="Compact"/>
            </w:pPr>
            <w:r>
              <w:t>Metal</w:t>
            </w:r>
          </w:p>
        </w:tc>
        <w:tc>
          <w:tcPr>
            <w:tcW w:w="0" w:type="auto"/>
          </w:tcPr>
          <w:p w14:paraId="4EFD1A81" w14:textId="77777777" w:rsidR="00514C33" w:rsidRDefault="000854E5">
            <w:pPr>
              <w:pStyle w:val="Compact"/>
              <w:jc w:val="right"/>
            </w:pPr>
            <w:r>
              <w:t>331.2000</w:t>
            </w:r>
          </w:p>
        </w:tc>
        <w:tc>
          <w:tcPr>
            <w:tcW w:w="0" w:type="auto"/>
          </w:tcPr>
          <w:p w14:paraId="5EEE9A2F" w14:textId="77777777" w:rsidR="00514C33" w:rsidRDefault="000854E5">
            <w:pPr>
              <w:pStyle w:val="Compact"/>
            </w:pPr>
            <w:r>
              <w:t>Heavy Metals</w:t>
            </w:r>
          </w:p>
        </w:tc>
      </w:tr>
      <w:tr w:rsidR="00514C33" w14:paraId="4F99E37F" w14:textId="77777777">
        <w:tc>
          <w:tcPr>
            <w:tcW w:w="0" w:type="auto"/>
          </w:tcPr>
          <w:p w14:paraId="7C33A1B6" w14:textId="77777777" w:rsidR="00514C33" w:rsidRDefault="000854E5">
            <w:pPr>
              <w:pStyle w:val="Compact"/>
              <w:jc w:val="right"/>
            </w:pPr>
            <w:r>
              <w:t>37</w:t>
            </w:r>
          </w:p>
        </w:tc>
        <w:tc>
          <w:tcPr>
            <w:tcW w:w="0" w:type="auto"/>
          </w:tcPr>
          <w:p w14:paraId="63CFBD7A" w14:textId="77777777" w:rsidR="00514C33" w:rsidRDefault="000854E5">
            <w:pPr>
              <w:pStyle w:val="Compact"/>
            </w:pPr>
            <w:r>
              <w:t>Cadmium chloride</w:t>
            </w:r>
          </w:p>
        </w:tc>
        <w:tc>
          <w:tcPr>
            <w:tcW w:w="0" w:type="auto"/>
          </w:tcPr>
          <w:p w14:paraId="33A4D38D" w14:textId="77777777" w:rsidR="00514C33" w:rsidRDefault="000854E5">
            <w:pPr>
              <w:pStyle w:val="Compact"/>
            </w:pPr>
            <w:r>
              <w:t>7440-43-9</w:t>
            </w:r>
          </w:p>
        </w:tc>
        <w:tc>
          <w:tcPr>
            <w:tcW w:w="0" w:type="auto"/>
          </w:tcPr>
          <w:p w14:paraId="5554A715" w14:textId="77777777" w:rsidR="00514C33" w:rsidRDefault="000854E5">
            <w:pPr>
              <w:pStyle w:val="Compact"/>
            </w:pPr>
            <w:r>
              <w:t>Metal</w:t>
            </w:r>
          </w:p>
        </w:tc>
        <w:tc>
          <w:tcPr>
            <w:tcW w:w="0" w:type="auto"/>
          </w:tcPr>
          <w:p w14:paraId="2B9AA8D2" w14:textId="77777777" w:rsidR="00514C33" w:rsidRDefault="000854E5">
            <w:pPr>
              <w:pStyle w:val="Compact"/>
              <w:jc w:val="right"/>
            </w:pPr>
            <w:r>
              <w:t>183.3100</w:t>
            </w:r>
          </w:p>
        </w:tc>
        <w:tc>
          <w:tcPr>
            <w:tcW w:w="0" w:type="auto"/>
          </w:tcPr>
          <w:p w14:paraId="674B521C" w14:textId="77777777" w:rsidR="00514C33" w:rsidRDefault="000854E5">
            <w:pPr>
              <w:pStyle w:val="Compact"/>
            </w:pPr>
            <w:r>
              <w:t>Heavy Metals</w:t>
            </w:r>
          </w:p>
        </w:tc>
      </w:tr>
      <w:tr w:rsidR="00514C33" w14:paraId="0C65A8B4" w14:textId="77777777">
        <w:tc>
          <w:tcPr>
            <w:tcW w:w="0" w:type="auto"/>
          </w:tcPr>
          <w:p w14:paraId="5DB96B7B" w14:textId="77777777" w:rsidR="00514C33" w:rsidRDefault="000854E5">
            <w:pPr>
              <w:pStyle w:val="Compact"/>
              <w:jc w:val="right"/>
            </w:pPr>
            <w:r>
              <w:t>38</w:t>
            </w:r>
          </w:p>
        </w:tc>
        <w:tc>
          <w:tcPr>
            <w:tcW w:w="0" w:type="auto"/>
          </w:tcPr>
          <w:p w14:paraId="2D5D408D" w14:textId="77777777" w:rsidR="00514C33" w:rsidRDefault="000854E5">
            <w:pPr>
              <w:pStyle w:val="Compact"/>
            </w:pPr>
            <w:r>
              <w:t>Zinc chloride</w:t>
            </w:r>
          </w:p>
        </w:tc>
        <w:tc>
          <w:tcPr>
            <w:tcW w:w="0" w:type="auto"/>
          </w:tcPr>
          <w:p w14:paraId="6D822627" w14:textId="77777777" w:rsidR="00514C33" w:rsidRDefault="000854E5">
            <w:pPr>
              <w:pStyle w:val="Compact"/>
            </w:pPr>
            <w:r>
              <w:t>7440-66-6</w:t>
            </w:r>
          </w:p>
        </w:tc>
        <w:tc>
          <w:tcPr>
            <w:tcW w:w="0" w:type="auto"/>
          </w:tcPr>
          <w:p w14:paraId="34FEAA91" w14:textId="77777777" w:rsidR="00514C33" w:rsidRDefault="000854E5">
            <w:pPr>
              <w:pStyle w:val="Compact"/>
            </w:pPr>
            <w:r>
              <w:t>Metal</w:t>
            </w:r>
          </w:p>
        </w:tc>
        <w:tc>
          <w:tcPr>
            <w:tcW w:w="0" w:type="auto"/>
          </w:tcPr>
          <w:p w14:paraId="28E25505" w14:textId="77777777" w:rsidR="00514C33" w:rsidRDefault="000854E5">
            <w:pPr>
              <w:pStyle w:val="Compact"/>
              <w:jc w:val="right"/>
            </w:pPr>
            <w:r>
              <w:t>136.3150</w:t>
            </w:r>
          </w:p>
        </w:tc>
        <w:tc>
          <w:tcPr>
            <w:tcW w:w="0" w:type="auto"/>
          </w:tcPr>
          <w:p w14:paraId="0DE45A37" w14:textId="77777777" w:rsidR="00514C33" w:rsidRDefault="000854E5">
            <w:pPr>
              <w:pStyle w:val="Compact"/>
            </w:pPr>
            <w:r>
              <w:t>Heavy Metals</w:t>
            </w:r>
          </w:p>
        </w:tc>
      </w:tr>
      <w:tr w:rsidR="00514C33" w14:paraId="40199A07" w14:textId="77777777">
        <w:tc>
          <w:tcPr>
            <w:tcW w:w="0" w:type="auto"/>
          </w:tcPr>
          <w:p w14:paraId="3305C820" w14:textId="77777777" w:rsidR="00514C33" w:rsidRDefault="000854E5">
            <w:pPr>
              <w:pStyle w:val="Compact"/>
              <w:jc w:val="right"/>
            </w:pPr>
            <w:r>
              <w:t>39</w:t>
            </w:r>
          </w:p>
        </w:tc>
        <w:tc>
          <w:tcPr>
            <w:tcW w:w="0" w:type="auto"/>
          </w:tcPr>
          <w:p w14:paraId="7FDB3914" w14:textId="77777777" w:rsidR="00514C33" w:rsidRDefault="000854E5">
            <w:pPr>
              <w:pStyle w:val="Compact"/>
            </w:pPr>
            <w:r>
              <w:t>Mercuric chloride</w:t>
            </w:r>
          </w:p>
        </w:tc>
        <w:tc>
          <w:tcPr>
            <w:tcW w:w="0" w:type="auto"/>
          </w:tcPr>
          <w:p w14:paraId="1829C315" w14:textId="77777777" w:rsidR="00514C33" w:rsidRDefault="000854E5">
            <w:pPr>
              <w:pStyle w:val="Compact"/>
            </w:pPr>
            <w:r>
              <w:t>7487-94-7</w:t>
            </w:r>
          </w:p>
        </w:tc>
        <w:tc>
          <w:tcPr>
            <w:tcW w:w="0" w:type="auto"/>
          </w:tcPr>
          <w:p w14:paraId="152DB833" w14:textId="77777777" w:rsidR="00514C33" w:rsidRDefault="000854E5">
            <w:pPr>
              <w:pStyle w:val="Compact"/>
            </w:pPr>
            <w:r>
              <w:t>Metal</w:t>
            </w:r>
          </w:p>
        </w:tc>
        <w:tc>
          <w:tcPr>
            <w:tcW w:w="0" w:type="auto"/>
          </w:tcPr>
          <w:p w14:paraId="16003F84" w14:textId="77777777" w:rsidR="00514C33" w:rsidRDefault="000854E5">
            <w:pPr>
              <w:pStyle w:val="Compact"/>
              <w:jc w:val="right"/>
            </w:pPr>
            <w:r>
              <w:t>271.5200</w:t>
            </w:r>
          </w:p>
        </w:tc>
        <w:tc>
          <w:tcPr>
            <w:tcW w:w="0" w:type="auto"/>
          </w:tcPr>
          <w:p w14:paraId="22916D44" w14:textId="77777777" w:rsidR="00514C33" w:rsidRDefault="000854E5">
            <w:pPr>
              <w:pStyle w:val="Compact"/>
            </w:pPr>
            <w:r>
              <w:t>Heavy Metals</w:t>
            </w:r>
          </w:p>
        </w:tc>
      </w:tr>
      <w:tr w:rsidR="00514C33" w14:paraId="513BB393" w14:textId="77777777">
        <w:tc>
          <w:tcPr>
            <w:tcW w:w="0" w:type="auto"/>
          </w:tcPr>
          <w:p w14:paraId="3136CD98" w14:textId="77777777" w:rsidR="00514C33" w:rsidRDefault="000854E5">
            <w:pPr>
              <w:pStyle w:val="Compact"/>
              <w:jc w:val="right"/>
            </w:pPr>
            <w:r>
              <w:t>40</w:t>
            </w:r>
          </w:p>
        </w:tc>
        <w:tc>
          <w:tcPr>
            <w:tcW w:w="0" w:type="auto"/>
          </w:tcPr>
          <w:p w14:paraId="1E7A0BE6" w14:textId="77777777" w:rsidR="00514C33" w:rsidRDefault="000854E5">
            <w:pPr>
              <w:pStyle w:val="Compact"/>
            </w:pPr>
            <w:r>
              <w:t>Potassium chromate (VI)</w:t>
            </w:r>
          </w:p>
        </w:tc>
        <w:tc>
          <w:tcPr>
            <w:tcW w:w="0" w:type="auto"/>
          </w:tcPr>
          <w:p w14:paraId="4B273B90" w14:textId="77777777" w:rsidR="00514C33" w:rsidRDefault="000854E5">
            <w:pPr>
              <w:pStyle w:val="Compact"/>
            </w:pPr>
            <w:r>
              <w:t>18540-29-9</w:t>
            </w:r>
          </w:p>
        </w:tc>
        <w:tc>
          <w:tcPr>
            <w:tcW w:w="0" w:type="auto"/>
          </w:tcPr>
          <w:p w14:paraId="3B24E851" w14:textId="77777777" w:rsidR="00514C33" w:rsidRDefault="000854E5">
            <w:pPr>
              <w:pStyle w:val="Compact"/>
            </w:pPr>
            <w:r>
              <w:t>Metal</w:t>
            </w:r>
          </w:p>
        </w:tc>
        <w:tc>
          <w:tcPr>
            <w:tcW w:w="0" w:type="auto"/>
          </w:tcPr>
          <w:p w14:paraId="11F13F93" w14:textId="77777777" w:rsidR="00514C33" w:rsidRDefault="000854E5">
            <w:pPr>
              <w:pStyle w:val="Compact"/>
              <w:jc w:val="right"/>
            </w:pPr>
            <w:r>
              <w:t>194.1900</w:t>
            </w:r>
          </w:p>
        </w:tc>
        <w:tc>
          <w:tcPr>
            <w:tcW w:w="0" w:type="auto"/>
          </w:tcPr>
          <w:p w14:paraId="6F209D34" w14:textId="77777777" w:rsidR="00514C33" w:rsidRDefault="000854E5">
            <w:pPr>
              <w:pStyle w:val="Compact"/>
            </w:pPr>
            <w:r>
              <w:t>Heavy Metals</w:t>
            </w:r>
          </w:p>
        </w:tc>
      </w:tr>
      <w:tr w:rsidR="00514C33" w14:paraId="755A66AE" w14:textId="77777777">
        <w:tc>
          <w:tcPr>
            <w:tcW w:w="0" w:type="auto"/>
          </w:tcPr>
          <w:p w14:paraId="7A64E697" w14:textId="77777777" w:rsidR="00514C33" w:rsidRDefault="000854E5">
            <w:pPr>
              <w:pStyle w:val="Compact"/>
              <w:jc w:val="right"/>
            </w:pPr>
            <w:r>
              <w:t>41</w:t>
            </w:r>
          </w:p>
        </w:tc>
        <w:tc>
          <w:tcPr>
            <w:tcW w:w="0" w:type="auto"/>
          </w:tcPr>
          <w:p w14:paraId="0BEF270B" w14:textId="77777777" w:rsidR="00514C33" w:rsidRDefault="000854E5">
            <w:pPr>
              <w:pStyle w:val="Compact"/>
            </w:pPr>
            <w:r>
              <w:t>Cobalt chloride</w:t>
            </w:r>
          </w:p>
        </w:tc>
        <w:tc>
          <w:tcPr>
            <w:tcW w:w="0" w:type="auto"/>
          </w:tcPr>
          <w:p w14:paraId="70B991F5" w14:textId="77777777" w:rsidR="00514C33" w:rsidRDefault="000854E5">
            <w:pPr>
              <w:pStyle w:val="Compact"/>
            </w:pPr>
            <w:r>
              <w:t>7440-48-4</w:t>
            </w:r>
          </w:p>
        </w:tc>
        <w:tc>
          <w:tcPr>
            <w:tcW w:w="0" w:type="auto"/>
          </w:tcPr>
          <w:p w14:paraId="1A21505A" w14:textId="77777777" w:rsidR="00514C33" w:rsidRDefault="000854E5">
            <w:pPr>
              <w:pStyle w:val="Compact"/>
            </w:pPr>
            <w:r>
              <w:t>Metal</w:t>
            </w:r>
          </w:p>
        </w:tc>
        <w:tc>
          <w:tcPr>
            <w:tcW w:w="0" w:type="auto"/>
          </w:tcPr>
          <w:p w14:paraId="0B14595A" w14:textId="77777777" w:rsidR="00514C33" w:rsidRDefault="000854E5">
            <w:pPr>
              <w:pStyle w:val="Compact"/>
              <w:jc w:val="right"/>
            </w:pPr>
            <w:r>
              <w:t>129.8390</w:t>
            </w:r>
          </w:p>
        </w:tc>
        <w:tc>
          <w:tcPr>
            <w:tcW w:w="0" w:type="auto"/>
          </w:tcPr>
          <w:p w14:paraId="26B47E34" w14:textId="77777777" w:rsidR="00514C33" w:rsidRDefault="000854E5">
            <w:pPr>
              <w:pStyle w:val="Compact"/>
            </w:pPr>
            <w:r>
              <w:t>Heavy Metals</w:t>
            </w:r>
          </w:p>
        </w:tc>
      </w:tr>
      <w:tr w:rsidR="00514C33" w14:paraId="5C7C29E6" w14:textId="77777777">
        <w:tc>
          <w:tcPr>
            <w:tcW w:w="0" w:type="auto"/>
          </w:tcPr>
          <w:p w14:paraId="28222097" w14:textId="77777777" w:rsidR="00514C33" w:rsidRDefault="000854E5">
            <w:pPr>
              <w:pStyle w:val="Compact"/>
              <w:jc w:val="right"/>
            </w:pPr>
            <w:r>
              <w:t>42</w:t>
            </w:r>
          </w:p>
        </w:tc>
        <w:tc>
          <w:tcPr>
            <w:tcW w:w="0" w:type="auto"/>
          </w:tcPr>
          <w:p w14:paraId="4049129A" w14:textId="77777777" w:rsidR="00514C33" w:rsidRDefault="000854E5">
            <w:pPr>
              <w:pStyle w:val="Compact"/>
            </w:pPr>
            <w:r>
              <w:t>Nickel chloride</w:t>
            </w:r>
          </w:p>
        </w:tc>
        <w:tc>
          <w:tcPr>
            <w:tcW w:w="0" w:type="auto"/>
          </w:tcPr>
          <w:p w14:paraId="4E5B7E4D" w14:textId="77777777" w:rsidR="00514C33" w:rsidRDefault="000854E5">
            <w:pPr>
              <w:pStyle w:val="Compact"/>
            </w:pPr>
            <w:r>
              <w:t>7440-02-0</w:t>
            </w:r>
          </w:p>
        </w:tc>
        <w:tc>
          <w:tcPr>
            <w:tcW w:w="0" w:type="auto"/>
          </w:tcPr>
          <w:p w14:paraId="27094071" w14:textId="77777777" w:rsidR="00514C33" w:rsidRDefault="000854E5">
            <w:pPr>
              <w:pStyle w:val="Compact"/>
            </w:pPr>
            <w:r>
              <w:t>Metal</w:t>
            </w:r>
          </w:p>
        </w:tc>
        <w:tc>
          <w:tcPr>
            <w:tcW w:w="0" w:type="auto"/>
          </w:tcPr>
          <w:p w14:paraId="28F9FB2E" w14:textId="77777777" w:rsidR="00514C33" w:rsidRDefault="000854E5">
            <w:pPr>
              <w:pStyle w:val="Compact"/>
              <w:jc w:val="right"/>
            </w:pPr>
            <w:r>
              <w:t>129.5994</w:t>
            </w:r>
          </w:p>
        </w:tc>
        <w:tc>
          <w:tcPr>
            <w:tcW w:w="0" w:type="auto"/>
          </w:tcPr>
          <w:p w14:paraId="1925DC2B" w14:textId="77777777" w:rsidR="00514C33" w:rsidRDefault="000854E5">
            <w:pPr>
              <w:pStyle w:val="Compact"/>
            </w:pPr>
            <w:r>
              <w:t>Heavy Metals</w:t>
            </w:r>
          </w:p>
        </w:tc>
      </w:tr>
    </w:tbl>
    <w:p w14:paraId="226032F3" w14:textId="77777777" w:rsidR="00514C33" w:rsidRDefault="000854E5">
      <w:r>
        <w:br w:type="page"/>
      </w:r>
    </w:p>
    <w:p w14:paraId="5F8F5850" w14:textId="77777777" w:rsidR="00514C33" w:rsidRDefault="000854E5">
      <w:pPr>
        <w:pStyle w:val="TableCaption"/>
      </w:pPr>
      <w:r>
        <w:lastRenderedPageBreak/>
        <w:t>Table S2. The summary of the AC50-based designed mixture.</w:t>
      </w:r>
    </w:p>
    <w:tbl>
      <w:tblPr>
        <w:tblStyle w:val="Table"/>
        <w:tblW w:w="0" w:type="pct"/>
        <w:tblLook w:val="07E0" w:firstRow="1" w:lastRow="1" w:firstColumn="1" w:lastColumn="1" w:noHBand="1" w:noVBand="1"/>
        <w:tblCaption w:val="Table S2. The summary of the AC50-based designed mixture."/>
      </w:tblPr>
      <w:tblGrid>
        <w:gridCol w:w="2872"/>
        <w:gridCol w:w="2076"/>
        <w:gridCol w:w="2101"/>
        <w:gridCol w:w="1251"/>
        <w:gridCol w:w="1276"/>
      </w:tblGrid>
      <w:tr w:rsidR="00514C33" w14:paraId="3F4CBC4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93BCC35" w14:textId="77777777" w:rsidR="00514C33" w:rsidRDefault="000854E5">
            <w:pPr>
              <w:pStyle w:val="Compact"/>
            </w:pPr>
            <w:r>
              <w:t>Chemical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615CA3F" w14:textId="77777777" w:rsidR="00514C33" w:rsidRDefault="000854E5">
            <w:pPr>
              <w:pStyle w:val="Compact"/>
              <w:jc w:val="right"/>
            </w:pPr>
            <w:r>
              <w:t>AC50-L (micromole)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CFCA72F" w14:textId="77777777" w:rsidR="00514C33" w:rsidRDefault="000854E5">
            <w:pPr>
              <w:pStyle w:val="Compact"/>
              <w:jc w:val="right"/>
            </w:pPr>
            <w:r>
              <w:t>AC50-H (micromole)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3A676CF" w14:textId="77777777" w:rsidR="00514C33" w:rsidRDefault="000854E5">
            <w:pPr>
              <w:pStyle w:val="Compact"/>
              <w:jc w:val="right"/>
            </w:pPr>
            <w:r>
              <w:t>AC50-L (%)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428E101" w14:textId="77777777" w:rsidR="00514C33" w:rsidRDefault="000854E5">
            <w:pPr>
              <w:pStyle w:val="Compact"/>
              <w:jc w:val="right"/>
            </w:pPr>
            <w:r>
              <w:t>AC50-H (%)</w:t>
            </w:r>
          </w:p>
        </w:tc>
      </w:tr>
      <w:tr w:rsidR="00514C33" w14:paraId="2E6310C0" w14:textId="77777777">
        <w:tc>
          <w:tcPr>
            <w:tcW w:w="0" w:type="auto"/>
          </w:tcPr>
          <w:p w14:paraId="7DE0C71C" w14:textId="77777777" w:rsidR="00514C33" w:rsidRDefault="000854E5">
            <w:pPr>
              <w:pStyle w:val="Compact"/>
            </w:pPr>
            <w:r>
              <w:t>Benz(a)anthracene</w:t>
            </w:r>
          </w:p>
        </w:tc>
        <w:tc>
          <w:tcPr>
            <w:tcW w:w="0" w:type="auto"/>
          </w:tcPr>
          <w:p w14:paraId="33438804" w14:textId="77777777" w:rsidR="00514C33" w:rsidRDefault="000854E5">
            <w:pPr>
              <w:pStyle w:val="Compact"/>
              <w:jc w:val="right"/>
            </w:pPr>
            <w:r>
              <w:t>0.018100</w:t>
            </w:r>
          </w:p>
        </w:tc>
        <w:tc>
          <w:tcPr>
            <w:tcW w:w="0" w:type="auto"/>
          </w:tcPr>
          <w:p w14:paraId="40C5CB42" w14:textId="77777777" w:rsidR="00514C33" w:rsidRDefault="000854E5">
            <w:pPr>
              <w:pStyle w:val="Compact"/>
              <w:jc w:val="right"/>
            </w:pPr>
            <w:r>
              <w:t>112.0</w:t>
            </w:r>
          </w:p>
        </w:tc>
        <w:tc>
          <w:tcPr>
            <w:tcW w:w="0" w:type="auto"/>
          </w:tcPr>
          <w:p w14:paraId="7F137997" w14:textId="77777777" w:rsidR="00514C33" w:rsidRDefault="000854E5">
            <w:pPr>
              <w:pStyle w:val="Compact"/>
              <w:jc w:val="right"/>
            </w:pPr>
            <w:r>
              <w:t>0.04</w:t>
            </w:r>
          </w:p>
        </w:tc>
        <w:tc>
          <w:tcPr>
            <w:tcW w:w="0" w:type="auto"/>
          </w:tcPr>
          <w:p w14:paraId="292C9529" w14:textId="77777777" w:rsidR="00514C33" w:rsidRDefault="000854E5">
            <w:pPr>
              <w:pStyle w:val="Compact"/>
              <w:jc w:val="right"/>
            </w:pPr>
            <w:r>
              <w:t>1.80</w:t>
            </w:r>
          </w:p>
        </w:tc>
      </w:tr>
      <w:tr w:rsidR="00514C33" w14:paraId="61BFC2B6" w14:textId="77777777">
        <w:tc>
          <w:tcPr>
            <w:tcW w:w="0" w:type="auto"/>
          </w:tcPr>
          <w:p w14:paraId="29865AD6" w14:textId="77777777" w:rsidR="00514C33" w:rsidRDefault="000854E5">
            <w:pPr>
              <w:pStyle w:val="Compact"/>
            </w:pPr>
            <w:r>
              <w:t>Naphthalene</w:t>
            </w:r>
          </w:p>
        </w:tc>
        <w:tc>
          <w:tcPr>
            <w:tcW w:w="0" w:type="auto"/>
          </w:tcPr>
          <w:p w14:paraId="2257895A" w14:textId="77777777" w:rsidR="00514C33" w:rsidRDefault="000854E5">
            <w:pPr>
              <w:pStyle w:val="Compact"/>
              <w:jc w:val="right"/>
            </w:pPr>
            <w:r>
              <w:t>0.002330</w:t>
            </w:r>
          </w:p>
        </w:tc>
        <w:tc>
          <w:tcPr>
            <w:tcW w:w="0" w:type="auto"/>
          </w:tcPr>
          <w:p w14:paraId="133D11B9" w14:textId="77777777" w:rsidR="00514C33" w:rsidRDefault="000854E5">
            <w:pPr>
              <w:pStyle w:val="Compact"/>
              <w:jc w:val="right"/>
            </w:pPr>
            <w:r>
              <w:t>144.0</w:t>
            </w:r>
          </w:p>
        </w:tc>
        <w:tc>
          <w:tcPr>
            <w:tcW w:w="0" w:type="auto"/>
          </w:tcPr>
          <w:p w14:paraId="28DD9963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585220C3" w14:textId="77777777" w:rsidR="00514C33" w:rsidRDefault="000854E5">
            <w:pPr>
              <w:pStyle w:val="Compact"/>
              <w:jc w:val="right"/>
            </w:pPr>
            <w:r>
              <w:t>2.31</w:t>
            </w:r>
          </w:p>
        </w:tc>
      </w:tr>
      <w:tr w:rsidR="00514C33" w14:paraId="5A30B870" w14:textId="77777777">
        <w:tc>
          <w:tcPr>
            <w:tcW w:w="0" w:type="auto"/>
          </w:tcPr>
          <w:p w14:paraId="149DB336" w14:textId="77777777" w:rsidR="00514C33" w:rsidRDefault="000854E5">
            <w:pPr>
              <w:pStyle w:val="Compact"/>
            </w:pPr>
            <w:r>
              <w:t>Fluoranthene</w:t>
            </w:r>
          </w:p>
        </w:tc>
        <w:tc>
          <w:tcPr>
            <w:tcW w:w="0" w:type="auto"/>
          </w:tcPr>
          <w:p w14:paraId="00F0D219" w14:textId="77777777" w:rsidR="00514C33" w:rsidRDefault="000854E5">
            <w:pPr>
              <w:pStyle w:val="Compact"/>
              <w:jc w:val="right"/>
            </w:pPr>
            <w:r>
              <w:t>0.077900</w:t>
            </w:r>
          </w:p>
        </w:tc>
        <w:tc>
          <w:tcPr>
            <w:tcW w:w="0" w:type="auto"/>
          </w:tcPr>
          <w:p w14:paraId="31B8B464" w14:textId="77777777" w:rsidR="00514C33" w:rsidRDefault="000854E5">
            <w:pPr>
              <w:pStyle w:val="Compact"/>
              <w:jc w:val="right"/>
            </w:pPr>
            <w:r>
              <w:t>164.0</w:t>
            </w:r>
          </w:p>
        </w:tc>
        <w:tc>
          <w:tcPr>
            <w:tcW w:w="0" w:type="auto"/>
          </w:tcPr>
          <w:p w14:paraId="15ED39B9" w14:textId="77777777" w:rsidR="00514C33" w:rsidRDefault="000854E5">
            <w:pPr>
              <w:pStyle w:val="Compact"/>
              <w:jc w:val="right"/>
            </w:pPr>
            <w:r>
              <w:t>0.16</w:t>
            </w:r>
          </w:p>
        </w:tc>
        <w:tc>
          <w:tcPr>
            <w:tcW w:w="0" w:type="auto"/>
          </w:tcPr>
          <w:p w14:paraId="48CC2192" w14:textId="77777777" w:rsidR="00514C33" w:rsidRDefault="000854E5">
            <w:pPr>
              <w:pStyle w:val="Compact"/>
              <w:jc w:val="right"/>
            </w:pPr>
            <w:r>
              <w:t>2.63</w:t>
            </w:r>
          </w:p>
        </w:tc>
      </w:tr>
      <w:tr w:rsidR="00514C33" w14:paraId="7FBC639C" w14:textId="77777777">
        <w:tc>
          <w:tcPr>
            <w:tcW w:w="0" w:type="auto"/>
          </w:tcPr>
          <w:p w14:paraId="1A20937B" w14:textId="77777777" w:rsidR="00514C33" w:rsidRDefault="000854E5">
            <w:pPr>
              <w:pStyle w:val="Compact"/>
            </w:pPr>
            <w:r>
              <w:t>p,p’-DDT</w:t>
            </w:r>
          </w:p>
        </w:tc>
        <w:tc>
          <w:tcPr>
            <w:tcW w:w="0" w:type="auto"/>
          </w:tcPr>
          <w:p w14:paraId="6EC693A6" w14:textId="77777777" w:rsidR="00514C33" w:rsidRDefault="000854E5">
            <w:pPr>
              <w:pStyle w:val="Compact"/>
              <w:jc w:val="right"/>
            </w:pPr>
            <w:r>
              <w:t>0.000479</w:t>
            </w:r>
          </w:p>
        </w:tc>
        <w:tc>
          <w:tcPr>
            <w:tcW w:w="0" w:type="auto"/>
          </w:tcPr>
          <w:p w14:paraId="531B2976" w14:textId="77777777" w:rsidR="00514C33" w:rsidRDefault="000854E5">
            <w:pPr>
              <w:pStyle w:val="Compact"/>
              <w:jc w:val="right"/>
            </w:pPr>
            <w:r>
              <w:t>253.0</w:t>
            </w:r>
          </w:p>
        </w:tc>
        <w:tc>
          <w:tcPr>
            <w:tcW w:w="0" w:type="auto"/>
          </w:tcPr>
          <w:p w14:paraId="54126BE8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61C28D87" w14:textId="77777777" w:rsidR="00514C33" w:rsidRDefault="000854E5">
            <w:pPr>
              <w:pStyle w:val="Compact"/>
              <w:jc w:val="right"/>
            </w:pPr>
            <w:r>
              <w:t>4.06</w:t>
            </w:r>
          </w:p>
        </w:tc>
      </w:tr>
      <w:tr w:rsidR="00514C33" w14:paraId="23BC000E" w14:textId="77777777">
        <w:tc>
          <w:tcPr>
            <w:tcW w:w="0" w:type="auto"/>
          </w:tcPr>
          <w:p w14:paraId="79464344" w14:textId="77777777" w:rsidR="00514C33" w:rsidRDefault="000854E5">
            <w:pPr>
              <w:pStyle w:val="Compact"/>
            </w:pPr>
            <w:r>
              <w:t>Dieldrin</w:t>
            </w:r>
          </w:p>
        </w:tc>
        <w:tc>
          <w:tcPr>
            <w:tcW w:w="0" w:type="auto"/>
          </w:tcPr>
          <w:p w14:paraId="178F819D" w14:textId="77777777" w:rsidR="00514C33" w:rsidRDefault="000854E5">
            <w:pPr>
              <w:pStyle w:val="Compact"/>
              <w:jc w:val="right"/>
            </w:pPr>
            <w:r>
              <w:t>0.040600</w:t>
            </w:r>
          </w:p>
        </w:tc>
        <w:tc>
          <w:tcPr>
            <w:tcW w:w="0" w:type="auto"/>
          </w:tcPr>
          <w:p w14:paraId="776C2BE3" w14:textId="77777777" w:rsidR="00514C33" w:rsidRDefault="000854E5">
            <w:pPr>
              <w:pStyle w:val="Compact"/>
              <w:jc w:val="right"/>
            </w:pPr>
            <w:r>
              <w:t>169.0</w:t>
            </w:r>
          </w:p>
        </w:tc>
        <w:tc>
          <w:tcPr>
            <w:tcW w:w="0" w:type="auto"/>
          </w:tcPr>
          <w:p w14:paraId="0BDCAB17" w14:textId="77777777" w:rsidR="00514C33" w:rsidRDefault="000854E5">
            <w:pPr>
              <w:pStyle w:val="Compact"/>
              <w:jc w:val="right"/>
            </w:pPr>
            <w:r>
              <w:t>0.08</w:t>
            </w:r>
          </w:p>
        </w:tc>
        <w:tc>
          <w:tcPr>
            <w:tcW w:w="0" w:type="auto"/>
          </w:tcPr>
          <w:p w14:paraId="2B9C3C24" w14:textId="77777777" w:rsidR="00514C33" w:rsidRDefault="000854E5">
            <w:pPr>
              <w:pStyle w:val="Compact"/>
              <w:jc w:val="right"/>
            </w:pPr>
            <w:r>
              <w:t>2.71</w:t>
            </w:r>
          </w:p>
        </w:tc>
      </w:tr>
      <w:tr w:rsidR="00514C33" w14:paraId="19AB9CB1" w14:textId="77777777">
        <w:tc>
          <w:tcPr>
            <w:tcW w:w="0" w:type="auto"/>
          </w:tcPr>
          <w:p w14:paraId="7E5ADDCB" w14:textId="77777777" w:rsidR="00514C33" w:rsidRDefault="000854E5">
            <w:pPr>
              <w:pStyle w:val="Compact"/>
            </w:pPr>
            <w:r>
              <w:t>Aldrin</w:t>
            </w:r>
          </w:p>
        </w:tc>
        <w:tc>
          <w:tcPr>
            <w:tcW w:w="0" w:type="auto"/>
          </w:tcPr>
          <w:p w14:paraId="7EFBA43C" w14:textId="77777777" w:rsidR="00514C33" w:rsidRDefault="000854E5">
            <w:pPr>
              <w:pStyle w:val="Compact"/>
              <w:jc w:val="right"/>
            </w:pPr>
            <w:r>
              <w:t>0.912000</w:t>
            </w:r>
          </w:p>
        </w:tc>
        <w:tc>
          <w:tcPr>
            <w:tcW w:w="0" w:type="auto"/>
          </w:tcPr>
          <w:p w14:paraId="16D89CCB" w14:textId="77777777" w:rsidR="00514C33" w:rsidRDefault="000854E5">
            <w:pPr>
              <w:pStyle w:val="Compact"/>
              <w:jc w:val="right"/>
            </w:pPr>
            <w:r>
              <w:t>253.0</w:t>
            </w:r>
          </w:p>
        </w:tc>
        <w:tc>
          <w:tcPr>
            <w:tcW w:w="0" w:type="auto"/>
          </w:tcPr>
          <w:p w14:paraId="0F03C921" w14:textId="77777777" w:rsidR="00514C33" w:rsidRDefault="000854E5">
            <w:pPr>
              <w:pStyle w:val="Compact"/>
              <w:jc w:val="right"/>
            </w:pPr>
            <w:r>
              <w:t>1.89</w:t>
            </w:r>
          </w:p>
        </w:tc>
        <w:tc>
          <w:tcPr>
            <w:tcW w:w="0" w:type="auto"/>
          </w:tcPr>
          <w:p w14:paraId="1F479F01" w14:textId="77777777" w:rsidR="00514C33" w:rsidRDefault="000854E5">
            <w:pPr>
              <w:pStyle w:val="Compact"/>
              <w:jc w:val="right"/>
            </w:pPr>
            <w:r>
              <w:t>4.06</w:t>
            </w:r>
          </w:p>
        </w:tc>
      </w:tr>
      <w:tr w:rsidR="00514C33" w14:paraId="768D88EE" w14:textId="77777777">
        <w:tc>
          <w:tcPr>
            <w:tcW w:w="0" w:type="auto"/>
          </w:tcPr>
          <w:p w14:paraId="67A6F609" w14:textId="77777777" w:rsidR="00514C33" w:rsidRDefault="000854E5">
            <w:pPr>
              <w:pStyle w:val="Compact"/>
            </w:pPr>
            <w:r>
              <w:t>Heptachlor</w:t>
            </w:r>
          </w:p>
        </w:tc>
        <w:tc>
          <w:tcPr>
            <w:tcW w:w="0" w:type="auto"/>
          </w:tcPr>
          <w:p w14:paraId="0B3998E8" w14:textId="77777777" w:rsidR="00514C33" w:rsidRDefault="000854E5">
            <w:pPr>
              <w:pStyle w:val="Compact"/>
              <w:jc w:val="right"/>
            </w:pPr>
            <w:r>
              <w:t>5.050000</w:t>
            </w:r>
          </w:p>
        </w:tc>
        <w:tc>
          <w:tcPr>
            <w:tcW w:w="0" w:type="auto"/>
          </w:tcPr>
          <w:p w14:paraId="3BABA365" w14:textId="77777777" w:rsidR="00514C33" w:rsidRDefault="000854E5">
            <w:pPr>
              <w:pStyle w:val="Compact"/>
              <w:jc w:val="right"/>
            </w:pPr>
            <w:r>
              <w:t>164.0</w:t>
            </w:r>
          </w:p>
        </w:tc>
        <w:tc>
          <w:tcPr>
            <w:tcW w:w="0" w:type="auto"/>
          </w:tcPr>
          <w:p w14:paraId="42A82C7D" w14:textId="77777777" w:rsidR="00514C33" w:rsidRDefault="000854E5">
            <w:pPr>
              <w:pStyle w:val="Compact"/>
              <w:jc w:val="right"/>
            </w:pPr>
            <w:r>
              <w:t>10.46</w:t>
            </w:r>
          </w:p>
        </w:tc>
        <w:tc>
          <w:tcPr>
            <w:tcW w:w="0" w:type="auto"/>
          </w:tcPr>
          <w:p w14:paraId="48BF863C" w14:textId="77777777" w:rsidR="00514C33" w:rsidRDefault="000854E5">
            <w:pPr>
              <w:pStyle w:val="Compact"/>
              <w:jc w:val="right"/>
            </w:pPr>
            <w:r>
              <w:t>2.63</w:t>
            </w:r>
          </w:p>
        </w:tc>
      </w:tr>
      <w:tr w:rsidR="00514C33" w14:paraId="42BB3AB3" w14:textId="77777777">
        <w:tc>
          <w:tcPr>
            <w:tcW w:w="0" w:type="auto"/>
          </w:tcPr>
          <w:p w14:paraId="2ECB0A33" w14:textId="77777777" w:rsidR="00514C33" w:rsidRDefault="000854E5">
            <w:pPr>
              <w:pStyle w:val="Compact"/>
            </w:pPr>
            <w:r>
              <w:t>Lindane</w:t>
            </w:r>
          </w:p>
        </w:tc>
        <w:tc>
          <w:tcPr>
            <w:tcW w:w="0" w:type="auto"/>
          </w:tcPr>
          <w:p w14:paraId="3E530432" w14:textId="77777777" w:rsidR="00514C33" w:rsidRDefault="000854E5">
            <w:pPr>
              <w:pStyle w:val="Compact"/>
              <w:jc w:val="right"/>
            </w:pPr>
            <w:r>
              <w:t>5.680000</w:t>
            </w:r>
          </w:p>
        </w:tc>
        <w:tc>
          <w:tcPr>
            <w:tcW w:w="0" w:type="auto"/>
          </w:tcPr>
          <w:p w14:paraId="11D4B873" w14:textId="77777777" w:rsidR="00514C33" w:rsidRDefault="000854E5">
            <w:pPr>
              <w:pStyle w:val="Compact"/>
              <w:jc w:val="right"/>
            </w:pPr>
            <w:r>
              <w:t>116.0</w:t>
            </w:r>
          </w:p>
        </w:tc>
        <w:tc>
          <w:tcPr>
            <w:tcW w:w="0" w:type="auto"/>
          </w:tcPr>
          <w:p w14:paraId="28B4D5CA" w14:textId="77777777" w:rsidR="00514C33" w:rsidRDefault="000854E5">
            <w:pPr>
              <w:pStyle w:val="Compact"/>
              <w:jc w:val="right"/>
            </w:pPr>
            <w:r>
              <w:t>11.76</w:t>
            </w:r>
          </w:p>
        </w:tc>
        <w:tc>
          <w:tcPr>
            <w:tcW w:w="0" w:type="auto"/>
          </w:tcPr>
          <w:p w14:paraId="3C7A8132" w14:textId="77777777" w:rsidR="00514C33" w:rsidRDefault="000854E5">
            <w:pPr>
              <w:pStyle w:val="Compact"/>
              <w:jc w:val="right"/>
            </w:pPr>
            <w:r>
              <w:t>1.86</w:t>
            </w:r>
          </w:p>
        </w:tc>
      </w:tr>
      <w:tr w:rsidR="00514C33" w14:paraId="2ADA1115" w14:textId="77777777">
        <w:tc>
          <w:tcPr>
            <w:tcW w:w="0" w:type="auto"/>
          </w:tcPr>
          <w:p w14:paraId="23C7AF35" w14:textId="77777777" w:rsidR="00514C33" w:rsidRDefault="000854E5">
            <w:pPr>
              <w:pStyle w:val="Compact"/>
            </w:pPr>
            <w:r>
              <w:t>Disulfoton</w:t>
            </w:r>
          </w:p>
        </w:tc>
        <w:tc>
          <w:tcPr>
            <w:tcW w:w="0" w:type="auto"/>
          </w:tcPr>
          <w:p w14:paraId="3E99575A" w14:textId="77777777" w:rsidR="00514C33" w:rsidRDefault="000854E5">
            <w:pPr>
              <w:pStyle w:val="Compact"/>
              <w:jc w:val="right"/>
            </w:pPr>
            <w:r>
              <w:t>5.870000</w:t>
            </w:r>
          </w:p>
        </w:tc>
        <w:tc>
          <w:tcPr>
            <w:tcW w:w="0" w:type="auto"/>
          </w:tcPr>
          <w:p w14:paraId="1BB8DC08" w14:textId="77777777" w:rsidR="00514C33" w:rsidRDefault="000854E5">
            <w:pPr>
              <w:pStyle w:val="Compact"/>
              <w:jc w:val="right"/>
            </w:pPr>
            <w:r>
              <w:t>81.8</w:t>
            </w:r>
          </w:p>
        </w:tc>
        <w:tc>
          <w:tcPr>
            <w:tcW w:w="0" w:type="auto"/>
          </w:tcPr>
          <w:p w14:paraId="1DDDEB8F" w14:textId="77777777" w:rsidR="00514C33" w:rsidRDefault="000854E5">
            <w:pPr>
              <w:pStyle w:val="Compact"/>
              <w:jc w:val="right"/>
            </w:pPr>
            <w:r>
              <w:t>12.16</w:t>
            </w:r>
          </w:p>
        </w:tc>
        <w:tc>
          <w:tcPr>
            <w:tcW w:w="0" w:type="auto"/>
          </w:tcPr>
          <w:p w14:paraId="65A29FD1" w14:textId="77777777" w:rsidR="00514C33" w:rsidRDefault="000854E5">
            <w:pPr>
              <w:pStyle w:val="Compact"/>
              <w:jc w:val="right"/>
            </w:pPr>
            <w:r>
              <w:t>1.31</w:t>
            </w:r>
          </w:p>
        </w:tc>
      </w:tr>
      <w:tr w:rsidR="00514C33" w14:paraId="5C0E6020" w14:textId="77777777">
        <w:tc>
          <w:tcPr>
            <w:tcW w:w="0" w:type="auto"/>
          </w:tcPr>
          <w:p w14:paraId="0ACE2BA6" w14:textId="77777777" w:rsidR="00514C33" w:rsidRDefault="000854E5">
            <w:pPr>
              <w:pStyle w:val="Compact"/>
            </w:pPr>
            <w:r>
              <w:t>Endrin</w:t>
            </w:r>
          </w:p>
        </w:tc>
        <w:tc>
          <w:tcPr>
            <w:tcW w:w="0" w:type="auto"/>
          </w:tcPr>
          <w:p w14:paraId="226D2AB1" w14:textId="77777777" w:rsidR="00514C33" w:rsidRDefault="000854E5">
            <w:pPr>
              <w:pStyle w:val="Compact"/>
              <w:jc w:val="right"/>
            </w:pPr>
            <w:r>
              <w:t>0.219000</w:t>
            </w:r>
          </w:p>
        </w:tc>
        <w:tc>
          <w:tcPr>
            <w:tcW w:w="0" w:type="auto"/>
          </w:tcPr>
          <w:p w14:paraId="510B824B" w14:textId="77777777" w:rsidR="00514C33" w:rsidRDefault="000854E5">
            <w:pPr>
              <w:pStyle w:val="Compact"/>
              <w:jc w:val="right"/>
            </w:pPr>
            <w:r>
              <w:t>64.9</w:t>
            </w:r>
          </w:p>
        </w:tc>
        <w:tc>
          <w:tcPr>
            <w:tcW w:w="0" w:type="auto"/>
          </w:tcPr>
          <w:p w14:paraId="419267B7" w14:textId="77777777" w:rsidR="00514C33" w:rsidRDefault="000854E5">
            <w:pPr>
              <w:pStyle w:val="Compact"/>
              <w:jc w:val="right"/>
            </w:pPr>
            <w:r>
              <w:t>0.45</w:t>
            </w:r>
          </w:p>
        </w:tc>
        <w:tc>
          <w:tcPr>
            <w:tcW w:w="0" w:type="auto"/>
          </w:tcPr>
          <w:p w14:paraId="28A1A39C" w14:textId="77777777" w:rsidR="00514C33" w:rsidRDefault="000854E5">
            <w:pPr>
              <w:pStyle w:val="Compact"/>
              <w:jc w:val="right"/>
            </w:pPr>
            <w:r>
              <w:t>1.04</w:t>
            </w:r>
          </w:p>
        </w:tc>
      </w:tr>
      <w:tr w:rsidR="00514C33" w14:paraId="37B76A35" w14:textId="77777777">
        <w:tc>
          <w:tcPr>
            <w:tcW w:w="0" w:type="auto"/>
          </w:tcPr>
          <w:p w14:paraId="2E8A9E44" w14:textId="77777777" w:rsidR="00514C33" w:rsidRDefault="000854E5">
            <w:pPr>
              <w:pStyle w:val="Compact"/>
            </w:pPr>
            <w:r>
              <w:t>Diazinon</w:t>
            </w:r>
          </w:p>
        </w:tc>
        <w:tc>
          <w:tcPr>
            <w:tcW w:w="0" w:type="auto"/>
          </w:tcPr>
          <w:p w14:paraId="16E66D19" w14:textId="77777777" w:rsidR="00514C33" w:rsidRDefault="000854E5">
            <w:pPr>
              <w:pStyle w:val="Compact"/>
              <w:jc w:val="right"/>
            </w:pPr>
            <w:r>
              <w:t>0.061600</w:t>
            </w:r>
          </w:p>
        </w:tc>
        <w:tc>
          <w:tcPr>
            <w:tcW w:w="0" w:type="auto"/>
          </w:tcPr>
          <w:p w14:paraId="20F41C1F" w14:textId="77777777" w:rsidR="00514C33" w:rsidRDefault="000854E5">
            <w:pPr>
              <w:pStyle w:val="Compact"/>
              <w:jc w:val="right"/>
            </w:pPr>
            <w:r>
              <w:t>118.0</w:t>
            </w:r>
          </w:p>
        </w:tc>
        <w:tc>
          <w:tcPr>
            <w:tcW w:w="0" w:type="auto"/>
          </w:tcPr>
          <w:p w14:paraId="4FE7820A" w14:textId="77777777" w:rsidR="00514C33" w:rsidRDefault="000854E5">
            <w:pPr>
              <w:pStyle w:val="Compact"/>
              <w:jc w:val="right"/>
            </w:pPr>
            <w:r>
              <w:t>0.13</w:t>
            </w:r>
          </w:p>
        </w:tc>
        <w:tc>
          <w:tcPr>
            <w:tcW w:w="0" w:type="auto"/>
          </w:tcPr>
          <w:p w14:paraId="7F749CFC" w14:textId="77777777" w:rsidR="00514C33" w:rsidRDefault="000854E5">
            <w:pPr>
              <w:pStyle w:val="Compact"/>
              <w:jc w:val="right"/>
            </w:pPr>
            <w:r>
              <w:t>1.89</w:t>
            </w:r>
          </w:p>
        </w:tc>
      </w:tr>
      <w:tr w:rsidR="00514C33" w14:paraId="6AAFA978" w14:textId="77777777">
        <w:tc>
          <w:tcPr>
            <w:tcW w:w="0" w:type="auto"/>
          </w:tcPr>
          <w:p w14:paraId="12723412" w14:textId="77777777" w:rsidR="00514C33" w:rsidRDefault="000854E5">
            <w:pPr>
              <w:pStyle w:val="Compact"/>
            </w:pPr>
            <w:r>
              <w:t>Heptachlor epoxide</w:t>
            </w:r>
          </w:p>
        </w:tc>
        <w:tc>
          <w:tcPr>
            <w:tcW w:w="0" w:type="auto"/>
          </w:tcPr>
          <w:p w14:paraId="42444E96" w14:textId="77777777" w:rsidR="00514C33" w:rsidRDefault="000854E5">
            <w:pPr>
              <w:pStyle w:val="Compact"/>
              <w:jc w:val="right"/>
            </w:pPr>
            <w:r>
              <w:t>1.670000</w:t>
            </w:r>
          </w:p>
        </w:tc>
        <w:tc>
          <w:tcPr>
            <w:tcW w:w="0" w:type="auto"/>
          </w:tcPr>
          <w:p w14:paraId="5187A53C" w14:textId="77777777" w:rsidR="00514C33" w:rsidRDefault="000854E5">
            <w:pPr>
              <w:pStyle w:val="Compact"/>
              <w:jc w:val="right"/>
            </w:pPr>
            <w:r>
              <w:t>107.0</w:t>
            </w:r>
          </w:p>
        </w:tc>
        <w:tc>
          <w:tcPr>
            <w:tcW w:w="0" w:type="auto"/>
          </w:tcPr>
          <w:p w14:paraId="5BDAD958" w14:textId="77777777" w:rsidR="00514C33" w:rsidRDefault="000854E5">
            <w:pPr>
              <w:pStyle w:val="Compact"/>
              <w:jc w:val="right"/>
            </w:pPr>
            <w:r>
              <w:t>3.46</w:t>
            </w:r>
          </w:p>
        </w:tc>
        <w:tc>
          <w:tcPr>
            <w:tcW w:w="0" w:type="auto"/>
          </w:tcPr>
          <w:p w14:paraId="75D0EA0B" w14:textId="77777777" w:rsidR="00514C33" w:rsidRDefault="000854E5">
            <w:pPr>
              <w:pStyle w:val="Compact"/>
              <w:jc w:val="right"/>
            </w:pPr>
            <w:r>
              <w:t>1.72</w:t>
            </w:r>
          </w:p>
        </w:tc>
      </w:tr>
      <w:tr w:rsidR="00514C33" w14:paraId="091C4843" w14:textId="77777777">
        <w:tc>
          <w:tcPr>
            <w:tcW w:w="0" w:type="auto"/>
          </w:tcPr>
          <w:p w14:paraId="70055BFF" w14:textId="77777777" w:rsidR="00514C33" w:rsidRDefault="000854E5">
            <w:pPr>
              <w:pStyle w:val="Compact"/>
            </w:pPr>
            <w:r>
              <w:t>Pentachlorophenol</w:t>
            </w:r>
          </w:p>
        </w:tc>
        <w:tc>
          <w:tcPr>
            <w:tcW w:w="0" w:type="auto"/>
          </w:tcPr>
          <w:p w14:paraId="18A74C10" w14:textId="77777777" w:rsidR="00514C33" w:rsidRDefault="000854E5">
            <w:pPr>
              <w:pStyle w:val="Compact"/>
              <w:jc w:val="right"/>
            </w:pPr>
            <w:r>
              <w:t>0.993000</w:t>
            </w:r>
          </w:p>
        </w:tc>
        <w:tc>
          <w:tcPr>
            <w:tcW w:w="0" w:type="auto"/>
          </w:tcPr>
          <w:p w14:paraId="651DB031" w14:textId="77777777" w:rsidR="00514C33" w:rsidRDefault="000854E5">
            <w:pPr>
              <w:pStyle w:val="Compact"/>
              <w:jc w:val="right"/>
            </w:pPr>
            <w:r>
              <w:t>164.0</w:t>
            </w:r>
          </w:p>
        </w:tc>
        <w:tc>
          <w:tcPr>
            <w:tcW w:w="0" w:type="auto"/>
          </w:tcPr>
          <w:p w14:paraId="3EFD3259" w14:textId="77777777" w:rsidR="00514C33" w:rsidRDefault="000854E5">
            <w:pPr>
              <w:pStyle w:val="Compact"/>
              <w:jc w:val="right"/>
            </w:pPr>
            <w:r>
              <w:t>2.06</w:t>
            </w:r>
          </w:p>
        </w:tc>
        <w:tc>
          <w:tcPr>
            <w:tcW w:w="0" w:type="auto"/>
          </w:tcPr>
          <w:p w14:paraId="1281656A" w14:textId="77777777" w:rsidR="00514C33" w:rsidRDefault="000854E5">
            <w:pPr>
              <w:pStyle w:val="Compact"/>
              <w:jc w:val="right"/>
            </w:pPr>
            <w:r>
              <w:t>2.63</w:t>
            </w:r>
          </w:p>
        </w:tc>
      </w:tr>
      <w:tr w:rsidR="00514C33" w14:paraId="668F797B" w14:textId="77777777">
        <w:tc>
          <w:tcPr>
            <w:tcW w:w="0" w:type="auto"/>
          </w:tcPr>
          <w:p w14:paraId="1D0CE106" w14:textId="77777777" w:rsidR="00514C33" w:rsidRDefault="000854E5">
            <w:pPr>
              <w:pStyle w:val="Compact"/>
            </w:pPr>
            <w:r>
              <w:t>Dibutyl phthalate</w:t>
            </w:r>
          </w:p>
        </w:tc>
        <w:tc>
          <w:tcPr>
            <w:tcW w:w="0" w:type="auto"/>
          </w:tcPr>
          <w:p w14:paraId="12215CE1" w14:textId="77777777" w:rsidR="00514C33" w:rsidRDefault="000854E5">
            <w:pPr>
              <w:pStyle w:val="Compact"/>
              <w:jc w:val="right"/>
            </w:pPr>
            <w:r>
              <w:t>0.010200</w:t>
            </w:r>
          </w:p>
        </w:tc>
        <w:tc>
          <w:tcPr>
            <w:tcW w:w="0" w:type="auto"/>
          </w:tcPr>
          <w:p w14:paraId="24F4D1F9" w14:textId="77777777" w:rsidR="00514C33" w:rsidRDefault="000854E5">
            <w:pPr>
              <w:pStyle w:val="Compact"/>
              <w:jc w:val="right"/>
            </w:pPr>
            <w:r>
              <w:t>72.4</w:t>
            </w:r>
          </w:p>
        </w:tc>
        <w:tc>
          <w:tcPr>
            <w:tcW w:w="0" w:type="auto"/>
          </w:tcPr>
          <w:p w14:paraId="5F27F3B4" w14:textId="77777777" w:rsidR="00514C33" w:rsidRDefault="000854E5">
            <w:pPr>
              <w:pStyle w:val="Compact"/>
              <w:jc w:val="right"/>
            </w:pPr>
            <w:r>
              <w:t>0.02</w:t>
            </w:r>
          </w:p>
        </w:tc>
        <w:tc>
          <w:tcPr>
            <w:tcW w:w="0" w:type="auto"/>
          </w:tcPr>
          <w:p w14:paraId="1ABD2DB7" w14:textId="77777777" w:rsidR="00514C33" w:rsidRDefault="000854E5">
            <w:pPr>
              <w:pStyle w:val="Compact"/>
              <w:jc w:val="right"/>
            </w:pPr>
            <w:r>
              <w:t>1.16</w:t>
            </w:r>
          </w:p>
        </w:tc>
      </w:tr>
      <w:tr w:rsidR="00514C33" w14:paraId="32F72941" w14:textId="77777777">
        <w:tc>
          <w:tcPr>
            <w:tcW w:w="0" w:type="auto"/>
          </w:tcPr>
          <w:p w14:paraId="29343FC6" w14:textId="77777777" w:rsidR="00514C33" w:rsidRDefault="000854E5">
            <w:pPr>
              <w:pStyle w:val="Compact"/>
            </w:pPr>
            <w:r>
              <w:t>Chlorpyrifos</w:t>
            </w:r>
          </w:p>
        </w:tc>
        <w:tc>
          <w:tcPr>
            <w:tcW w:w="0" w:type="auto"/>
          </w:tcPr>
          <w:p w14:paraId="547F4B79" w14:textId="77777777" w:rsidR="00514C33" w:rsidRDefault="000854E5">
            <w:pPr>
              <w:pStyle w:val="Compact"/>
              <w:jc w:val="right"/>
            </w:pPr>
            <w:r>
              <w:t>2.350000</w:t>
            </w:r>
          </w:p>
        </w:tc>
        <w:tc>
          <w:tcPr>
            <w:tcW w:w="0" w:type="auto"/>
          </w:tcPr>
          <w:p w14:paraId="327F31CE" w14:textId="77777777" w:rsidR="00514C33" w:rsidRDefault="000854E5">
            <w:pPr>
              <w:pStyle w:val="Compact"/>
              <w:jc w:val="right"/>
            </w:pPr>
            <w:r>
              <w:t>164.0</w:t>
            </w:r>
          </w:p>
        </w:tc>
        <w:tc>
          <w:tcPr>
            <w:tcW w:w="0" w:type="auto"/>
          </w:tcPr>
          <w:p w14:paraId="54A6854D" w14:textId="77777777" w:rsidR="00514C33" w:rsidRDefault="000854E5">
            <w:pPr>
              <w:pStyle w:val="Compact"/>
              <w:jc w:val="right"/>
            </w:pPr>
            <w:r>
              <w:t>4.87</w:t>
            </w:r>
          </w:p>
        </w:tc>
        <w:tc>
          <w:tcPr>
            <w:tcW w:w="0" w:type="auto"/>
          </w:tcPr>
          <w:p w14:paraId="1354B02B" w14:textId="77777777" w:rsidR="00514C33" w:rsidRDefault="000854E5">
            <w:pPr>
              <w:pStyle w:val="Compact"/>
              <w:jc w:val="right"/>
            </w:pPr>
            <w:r>
              <w:t>2.63</w:t>
            </w:r>
          </w:p>
        </w:tc>
      </w:tr>
      <w:tr w:rsidR="00514C33" w14:paraId="1DE3513D" w14:textId="77777777">
        <w:tc>
          <w:tcPr>
            <w:tcW w:w="0" w:type="auto"/>
          </w:tcPr>
          <w:p w14:paraId="4EF66EF7" w14:textId="77777777" w:rsidR="00514C33" w:rsidRDefault="000854E5">
            <w:pPr>
              <w:pStyle w:val="Compact"/>
            </w:pPr>
            <w:r>
              <w:t>Di(2-ethylhexyl) phthalate</w:t>
            </w:r>
          </w:p>
        </w:tc>
        <w:tc>
          <w:tcPr>
            <w:tcW w:w="0" w:type="auto"/>
          </w:tcPr>
          <w:p w14:paraId="5F0BD717" w14:textId="77777777" w:rsidR="00514C33" w:rsidRDefault="000854E5">
            <w:pPr>
              <w:pStyle w:val="Compact"/>
              <w:jc w:val="right"/>
            </w:pPr>
            <w:r>
              <w:t>0.370000</w:t>
            </w:r>
          </w:p>
        </w:tc>
        <w:tc>
          <w:tcPr>
            <w:tcW w:w="0" w:type="auto"/>
          </w:tcPr>
          <w:p w14:paraId="644773A1" w14:textId="77777777" w:rsidR="00514C33" w:rsidRDefault="000854E5">
            <w:pPr>
              <w:pStyle w:val="Compact"/>
              <w:jc w:val="right"/>
            </w:pPr>
            <w:r>
              <w:t>67.2</w:t>
            </w:r>
          </w:p>
        </w:tc>
        <w:tc>
          <w:tcPr>
            <w:tcW w:w="0" w:type="auto"/>
          </w:tcPr>
          <w:p w14:paraId="242BE55F" w14:textId="77777777" w:rsidR="00514C33" w:rsidRDefault="000854E5">
            <w:pPr>
              <w:pStyle w:val="Compact"/>
              <w:jc w:val="right"/>
            </w:pPr>
            <w:r>
              <w:t>0.77</w:t>
            </w:r>
          </w:p>
        </w:tc>
        <w:tc>
          <w:tcPr>
            <w:tcW w:w="0" w:type="auto"/>
          </w:tcPr>
          <w:p w14:paraId="430B26FB" w14:textId="77777777" w:rsidR="00514C33" w:rsidRDefault="000854E5">
            <w:pPr>
              <w:pStyle w:val="Compact"/>
              <w:jc w:val="right"/>
            </w:pPr>
            <w:r>
              <w:t>1.08</w:t>
            </w:r>
          </w:p>
        </w:tc>
      </w:tr>
      <w:tr w:rsidR="00514C33" w14:paraId="2FB468E6" w14:textId="77777777">
        <w:tc>
          <w:tcPr>
            <w:tcW w:w="0" w:type="auto"/>
          </w:tcPr>
          <w:p w14:paraId="34B053C6" w14:textId="77777777" w:rsidR="00514C33" w:rsidRDefault="000854E5">
            <w:pPr>
              <w:pStyle w:val="Compact"/>
            </w:pPr>
            <w:r>
              <w:t>2,4,6-Trichlorophenol</w:t>
            </w:r>
          </w:p>
        </w:tc>
        <w:tc>
          <w:tcPr>
            <w:tcW w:w="0" w:type="auto"/>
          </w:tcPr>
          <w:p w14:paraId="6B8A98C3" w14:textId="77777777" w:rsidR="00514C33" w:rsidRDefault="000854E5">
            <w:pPr>
              <w:pStyle w:val="Compact"/>
              <w:jc w:val="right"/>
            </w:pPr>
            <w:r>
              <w:t>0.808000</w:t>
            </w:r>
          </w:p>
        </w:tc>
        <w:tc>
          <w:tcPr>
            <w:tcW w:w="0" w:type="auto"/>
          </w:tcPr>
          <w:p w14:paraId="3F1355C5" w14:textId="77777777" w:rsidR="00514C33" w:rsidRDefault="000854E5">
            <w:pPr>
              <w:pStyle w:val="Compact"/>
              <w:jc w:val="right"/>
            </w:pPr>
            <w:r>
              <w:t>316.0</w:t>
            </w:r>
          </w:p>
        </w:tc>
        <w:tc>
          <w:tcPr>
            <w:tcW w:w="0" w:type="auto"/>
          </w:tcPr>
          <w:p w14:paraId="63CE33D1" w14:textId="77777777" w:rsidR="00514C33" w:rsidRDefault="000854E5">
            <w:pPr>
              <w:pStyle w:val="Compact"/>
              <w:jc w:val="right"/>
            </w:pPr>
            <w:r>
              <w:t>1.67</w:t>
            </w:r>
          </w:p>
        </w:tc>
        <w:tc>
          <w:tcPr>
            <w:tcW w:w="0" w:type="auto"/>
          </w:tcPr>
          <w:p w14:paraId="78A6BD2D" w14:textId="77777777" w:rsidR="00514C33" w:rsidRDefault="000854E5">
            <w:pPr>
              <w:pStyle w:val="Compact"/>
              <w:jc w:val="right"/>
            </w:pPr>
            <w:r>
              <w:t>5.07</w:t>
            </w:r>
          </w:p>
        </w:tc>
      </w:tr>
      <w:tr w:rsidR="00514C33" w14:paraId="00B07AB5" w14:textId="77777777">
        <w:tc>
          <w:tcPr>
            <w:tcW w:w="0" w:type="auto"/>
          </w:tcPr>
          <w:p w14:paraId="37291BA4" w14:textId="77777777" w:rsidR="00514C33" w:rsidRDefault="000854E5">
            <w:pPr>
              <w:pStyle w:val="Compact"/>
            </w:pPr>
            <w:r>
              <w:t>Ethion</w:t>
            </w:r>
          </w:p>
        </w:tc>
        <w:tc>
          <w:tcPr>
            <w:tcW w:w="0" w:type="auto"/>
          </w:tcPr>
          <w:p w14:paraId="3F16457C" w14:textId="77777777" w:rsidR="00514C33" w:rsidRDefault="000854E5">
            <w:pPr>
              <w:pStyle w:val="Compact"/>
              <w:jc w:val="right"/>
            </w:pPr>
            <w:r>
              <w:t>0.163000</w:t>
            </w:r>
          </w:p>
        </w:tc>
        <w:tc>
          <w:tcPr>
            <w:tcW w:w="0" w:type="auto"/>
          </w:tcPr>
          <w:p w14:paraId="547476E5" w14:textId="77777777" w:rsidR="00514C33" w:rsidRDefault="000854E5">
            <w:pPr>
              <w:pStyle w:val="Compact"/>
              <w:jc w:val="right"/>
            </w:pPr>
            <w:r>
              <w:t>285.0</w:t>
            </w:r>
          </w:p>
        </w:tc>
        <w:tc>
          <w:tcPr>
            <w:tcW w:w="0" w:type="auto"/>
          </w:tcPr>
          <w:p w14:paraId="130208A9" w14:textId="77777777" w:rsidR="00514C33" w:rsidRDefault="000854E5">
            <w:pPr>
              <w:pStyle w:val="Compact"/>
              <w:jc w:val="right"/>
            </w:pPr>
            <w:r>
              <w:t>0.34</w:t>
            </w:r>
          </w:p>
        </w:tc>
        <w:tc>
          <w:tcPr>
            <w:tcW w:w="0" w:type="auto"/>
          </w:tcPr>
          <w:p w14:paraId="5012EA39" w14:textId="77777777" w:rsidR="00514C33" w:rsidRDefault="000854E5">
            <w:pPr>
              <w:pStyle w:val="Compact"/>
              <w:jc w:val="right"/>
            </w:pPr>
            <w:r>
              <w:t>4.57</w:t>
            </w:r>
          </w:p>
        </w:tc>
      </w:tr>
      <w:tr w:rsidR="00514C33" w14:paraId="2D4E018A" w14:textId="77777777">
        <w:tc>
          <w:tcPr>
            <w:tcW w:w="0" w:type="auto"/>
          </w:tcPr>
          <w:p w14:paraId="0D6017BF" w14:textId="77777777" w:rsidR="00514C33" w:rsidRDefault="000854E5">
            <w:pPr>
              <w:pStyle w:val="Compact"/>
            </w:pPr>
            <w:r>
              <w:t>Azinphos-methyl</w:t>
            </w:r>
          </w:p>
        </w:tc>
        <w:tc>
          <w:tcPr>
            <w:tcW w:w="0" w:type="auto"/>
          </w:tcPr>
          <w:p w14:paraId="3A7BB163" w14:textId="77777777" w:rsidR="00514C33" w:rsidRDefault="000854E5">
            <w:pPr>
              <w:pStyle w:val="Compact"/>
              <w:jc w:val="right"/>
            </w:pPr>
            <w:r>
              <w:t>0.094200</w:t>
            </w:r>
          </w:p>
        </w:tc>
        <w:tc>
          <w:tcPr>
            <w:tcW w:w="0" w:type="auto"/>
          </w:tcPr>
          <w:p w14:paraId="3650EE62" w14:textId="77777777" w:rsidR="00514C33" w:rsidRDefault="000854E5">
            <w:pPr>
              <w:pStyle w:val="Compact"/>
              <w:jc w:val="right"/>
            </w:pPr>
            <w:r>
              <w:t>253.0</w:t>
            </w:r>
          </w:p>
        </w:tc>
        <w:tc>
          <w:tcPr>
            <w:tcW w:w="0" w:type="auto"/>
          </w:tcPr>
          <w:p w14:paraId="59D5E570" w14:textId="77777777" w:rsidR="00514C33" w:rsidRDefault="000854E5">
            <w:pPr>
              <w:pStyle w:val="Compact"/>
              <w:jc w:val="right"/>
            </w:pPr>
            <w:r>
              <w:t>0.20</w:t>
            </w:r>
          </w:p>
        </w:tc>
        <w:tc>
          <w:tcPr>
            <w:tcW w:w="0" w:type="auto"/>
          </w:tcPr>
          <w:p w14:paraId="7DCFF098" w14:textId="77777777" w:rsidR="00514C33" w:rsidRDefault="000854E5">
            <w:pPr>
              <w:pStyle w:val="Compact"/>
              <w:jc w:val="right"/>
            </w:pPr>
            <w:r>
              <w:t>4.06</w:t>
            </w:r>
          </w:p>
        </w:tc>
      </w:tr>
      <w:tr w:rsidR="00514C33" w14:paraId="0551CC76" w14:textId="77777777">
        <w:tc>
          <w:tcPr>
            <w:tcW w:w="0" w:type="auto"/>
          </w:tcPr>
          <w:p w14:paraId="249DCA99" w14:textId="77777777" w:rsidR="00514C33" w:rsidRDefault="000854E5">
            <w:pPr>
              <w:pStyle w:val="Compact"/>
            </w:pPr>
            <w:r>
              <w:t>2,4,5-Trichlorophenol</w:t>
            </w:r>
          </w:p>
        </w:tc>
        <w:tc>
          <w:tcPr>
            <w:tcW w:w="0" w:type="auto"/>
          </w:tcPr>
          <w:p w14:paraId="547223A7" w14:textId="77777777" w:rsidR="00514C33" w:rsidRDefault="000854E5">
            <w:pPr>
              <w:pStyle w:val="Compact"/>
              <w:jc w:val="right"/>
            </w:pPr>
            <w:r>
              <w:t>0.552000</w:t>
            </w:r>
          </w:p>
        </w:tc>
        <w:tc>
          <w:tcPr>
            <w:tcW w:w="0" w:type="auto"/>
          </w:tcPr>
          <w:p w14:paraId="39CE8FDD" w14:textId="77777777" w:rsidR="00514C33" w:rsidRDefault="000854E5">
            <w:pPr>
              <w:pStyle w:val="Compact"/>
              <w:jc w:val="right"/>
            </w:pPr>
            <w:r>
              <w:t>133.0</w:t>
            </w:r>
          </w:p>
        </w:tc>
        <w:tc>
          <w:tcPr>
            <w:tcW w:w="0" w:type="auto"/>
          </w:tcPr>
          <w:p w14:paraId="4471F517" w14:textId="77777777" w:rsidR="00514C33" w:rsidRDefault="000854E5">
            <w:pPr>
              <w:pStyle w:val="Compact"/>
              <w:jc w:val="right"/>
            </w:pPr>
            <w:r>
              <w:t>1.14</w:t>
            </w:r>
          </w:p>
        </w:tc>
        <w:tc>
          <w:tcPr>
            <w:tcW w:w="0" w:type="auto"/>
          </w:tcPr>
          <w:p w14:paraId="62D44B18" w14:textId="77777777" w:rsidR="00514C33" w:rsidRDefault="000854E5">
            <w:pPr>
              <w:pStyle w:val="Compact"/>
              <w:jc w:val="right"/>
            </w:pPr>
            <w:r>
              <w:t>2.13</w:t>
            </w:r>
          </w:p>
        </w:tc>
      </w:tr>
      <w:tr w:rsidR="00514C33" w14:paraId="5E7BC666" w14:textId="77777777">
        <w:tc>
          <w:tcPr>
            <w:tcW w:w="0" w:type="auto"/>
          </w:tcPr>
          <w:p w14:paraId="2E1D7E32" w14:textId="77777777" w:rsidR="00514C33" w:rsidRDefault="000854E5">
            <w:pPr>
              <w:pStyle w:val="Compact"/>
            </w:pPr>
            <w:r>
              <w:t>Parathion</w:t>
            </w:r>
          </w:p>
        </w:tc>
        <w:tc>
          <w:tcPr>
            <w:tcW w:w="0" w:type="auto"/>
          </w:tcPr>
          <w:p w14:paraId="3C7F07E6" w14:textId="77777777" w:rsidR="00514C33" w:rsidRDefault="000854E5">
            <w:pPr>
              <w:pStyle w:val="Compact"/>
              <w:jc w:val="right"/>
            </w:pPr>
            <w:r>
              <w:t>0.100000</w:t>
            </w:r>
          </w:p>
        </w:tc>
        <w:tc>
          <w:tcPr>
            <w:tcW w:w="0" w:type="auto"/>
          </w:tcPr>
          <w:p w14:paraId="705EE42F" w14:textId="77777777" w:rsidR="00514C33" w:rsidRDefault="000854E5">
            <w:pPr>
              <w:pStyle w:val="Compact"/>
              <w:jc w:val="right"/>
            </w:pPr>
            <w:r>
              <w:t>81.8</w:t>
            </w:r>
          </w:p>
        </w:tc>
        <w:tc>
          <w:tcPr>
            <w:tcW w:w="0" w:type="auto"/>
          </w:tcPr>
          <w:p w14:paraId="0364D2EB" w14:textId="77777777" w:rsidR="00514C33" w:rsidRDefault="000854E5">
            <w:pPr>
              <w:pStyle w:val="Compact"/>
              <w:jc w:val="right"/>
            </w:pPr>
            <w:r>
              <w:t>0.21</w:t>
            </w:r>
          </w:p>
        </w:tc>
        <w:tc>
          <w:tcPr>
            <w:tcW w:w="0" w:type="auto"/>
          </w:tcPr>
          <w:p w14:paraId="4DFC2DF4" w14:textId="77777777" w:rsidR="00514C33" w:rsidRDefault="000854E5">
            <w:pPr>
              <w:pStyle w:val="Compact"/>
              <w:jc w:val="right"/>
            </w:pPr>
            <w:r>
              <w:t>1.31</w:t>
            </w:r>
          </w:p>
        </w:tc>
      </w:tr>
      <w:tr w:rsidR="00514C33" w14:paraId="3613BF2C" w14:textId="77777777">
        <w:tc>
          <w:tcPr>
            <w:tcW w:w="0" w:type="auto"/>
          </w:tcPr>
          <w:p w14:paraId="4D773250" w14:textId="77777777" w:rsidR="00514C33" w:rsidRDefault="000854E5">
            <w:pPr>
              <w:pStyle w:val="Compact"/>
            </w:pPr>
            <w:r>
              <w:t>Benzo(b)fluoranthene</w:t>
            </w:r>
          </w:p>
        </w:tc>
        <w:tc>
          <w:tcPr>
            <w:tcW w:w="0" w:type="auto"/>
          </w:tcPr>
          <w:p w14:paraId="70D1F92E" w14:textId="77777777" w:rsidR="00514C33" w:rsidRDefault="000854E5">
            <w:pPr>
              <w:pStyle w:val="Compact"/>
              <w:jc w:val="right"/>
            </w:pPr>
            <w:r>
              <w:t>0.004000</w:t>
            </w:r>
          </w:p>
        </w:tc>
        <w:tc>
          <w:tcPr>
            <w:tcW w:w="0" w:type="auto"/>
          </w:tcPr>
          <w:p w14:paraId="42515CE9" w14:textId="77777777" w:rsidR="00514C33" w:rsidRDefault="000854E5">
            <w:pPr>
              <w:pStyle w:val="Compact"/>
              <w:jc w:val="right"/>
            </w:pPr>
            <w:r>
              <w:t>253.0</w:t>
            </w:r>
          </w:p>
        </w:tc>
        <w:tc>
          <w:tcPr>
            <w:tcW w:w="0" w:type="auto"/>
          </w:tcPr>
          <w:p w14:paraId="46663295" w14:textId="77777777" w:rsidR="00514C33" w:rsidRDefault="000854E5">
            <w:pPr>
              <w:pStyle w:val="Compact"/>
              <w:jc w:val="right"/>
            </w:pPr>
            <w:r>
              <w:t>0.01</w:t>
            </w:r>
          </w:p>
        </w:tc>
        <w:tc>
          <w:tcPr>
            <w:tcW w:w="0" w:type="auto"/>
          </w:tcPr>
          <w:p w14:paraId="59AF5319" w14:textId="77777777" w:rsidR="00514C33" w:rsidRDefault="000854E5">
            <w:pPr>
              <w:pStyle w:val="Compact"/>
              <w:jc w:val="right"/>
            </w:pPr>
            <w:r>
              <w:t>4.06</w:t>
            </w:r>
          </w:p>
        </w:tc>
      </w:tr>
      <w:tr w:rsidR="00514C33" w14:paraId="767FE49E" w14:textId="77777777">
        <w:tc>
          <w:tcPr>
            <w:tcW w:w="0" w:type="auto"/>
          </w:tcPr>
          <w:p w14:paraId="2E99D3B3" w14:textId="77777777" w:rsidR="00514C33" w:rsidRDefault="000854E5">
            <w:pPr>
              <w:pStyle w:val="Compact"/>
            </w:pPr>
            <w:r>
              <w:t>Trifluralin</w:t>
            </w:r>
          </w:p>
        </w:tc>
        <w:tc>
          <w:tcPr>
            <w:tcW w:w="0" w:type="auto"/>
          </w:tcPr>
          <w:p w14:paraId="5E5B5643" w14:textId="77777777" w:rsidR="00514C33" w:rsidRDefault="000854E5">
            <w:pPr>
              <w:pStyle w:val="Compact"/>
              <w:jc w:val="right"/>
            </w:pPr>
            <w:r>
              <w:t>0.094600</w:t>
            </w:r>
          </w:p>
        </w:tc>
        <w:tc>
          <w:tcPr>
            <w:tcW w:w="0" w:type="auto"/>
          </w:tcPr>
          <w:p w14:paraId="7109392E" w14:textId="77777777" w:rsidR="00514C33" w:rsidRDefault="000854E5">
            <w:pPr>
              <w:pStyle w:val="Compact"/>
              <w:jc w:val="right"/>
            </w:pPr>
            <w:r>
              <w:t>113.0</w:t>
            </w:r>
          </w:p>
        </w:tc>
        <w:tc>
          <w:tcPr>
            <w:tcW w:w="0" w:type="auto"/>
          </w:tcPr>
          <w:p w14:paraId="09E388AF" w14:textId="77777777" w:rsidR="00514C33" w:rsidRDefault="000854E5">
            <w:pPr>
              <w:pStyle w:val="Compact"/>
              <w:jc w:val="right"/>
            </w:pPr>
            <w:r>
              <w:t>0.20</w:t>
            </w:r>
          </w:p>
        </w:tc>
        <w:tc>
          <w:tcPr>
            <w:tcW w:w="0" w:type="auto"/>
          </w:tcPr>
          <w:p w14:paraId="78FF557F" w14:textId="77777777" w:rsidR="00514C33" w:rsidRDefault="000854E5">
            <w:pPr>
              <w:pStyle w:val="Compact"/>
              <w:jc w:val="right"/>
            </w:pPr>
            <w:r>
              <w:t>1.81</w:t>
            </w:r>
          </w:p>
        </w:tc>
      </w:tr>
      <w:tr w:rsidR="00514C33" w14:paraId="532CE329" w14:textId="77777777">
        <w:tc>
          <w:tcPr>
            <w:tcW w:w="0" w:type="auto"/>
          </w:tcPr>
          <w:p w14:paraId="2372686D" w14:textId="77777777" w:rsidR="00514C33" w:rsidRDefault="000854E5">
            <w:pPr>
              <w:pStyle w:val="Compact"/>
            </w:pPr>
            <w:r>
              <w:t>Acenaphthene</w:t>
            </w:r>
          </w:p>
        </w:tc>
        <w:tc>
          <w:tcPr>
            <w:tcW w:w="0" w:type="auto"/>
          </w:tcPr>
          <w:p w14:paraId="771CEE24" w14:textId="77777777" w:rsidR="00514C33" w:rsidRDefault="000854E5">
            <w:pPr>
              <w:pStyle w:val="Compact"/>
              <w:jc w:val="right"/>
            </w:pPr>
            <w:r>
              <w:t>2.450000</w:t>
            </w:r>
          </w:p>
        </w:tc>
        <w:tc>
          <w:tcPr>
            <w:tcW w:w="0" w:type="auto"/>
          </w:tcPr>
          <w:p w14:paraId="2BE8E566" w14:textId="77777777" w:rsidR="00514C33" w:rsidRDefault="000854E5">
            <w:pPr>
              <w:pStyle w:val="Compact"/>
              <w:jc w:val="right"/>
            </w:pPr>
            <w:r>
              <w:t>78.1</w:t>
            </w:r>
          </w:p>
        </w:tc>
        <w:tc>
          <w:tcPr>
            <w:tcW w:w="0" w:type="auto"/>
          </w:tcPr>
          <w:p w14:paraId="20B53985" w14:textId="77777777" w:rsidR="00514C33" w:rsidRDefault="000854E5">
            <w:pPr>
              <w:pStyle w:val="Compact"/>
              <w:jc w:val="right"/>
            </w:pPr>
            <w:r>
              <w:t>5.07</w:t>
            </w:r>
          </w:p>
        </w:tc>
        <w:tc>
          <w:tcPr>
            <w:tcW w:w="0" w:type="auto"/>
          </w:tcPr>
          <w:p w14:paraId="636C7762" w14:textId="77777777" w:rsidR="00514C33" w:rsidRDefault="000854E5">
            <w:pPr>
              <w:pStyle w:val="Compact"/>
              <w:jc w:val="right"/>
            </w:pPr>
            <w:r>
              <w:t>1.25</w:t>
            </w:r>
          </w:p>
        </w:tc>
      </w:tr>
      <w:tr w:rsidR="00514C33" w14:paraId="6810D68D" w14:textId="77777777">
        <w:tc>
          <w:tcPr>
            <w:tcW w:w="0" w:type="auto"/>
          </w:tcPr>
          <w:p w14:paraId="7C137FB2" w14:textId="77777777" w:rsidR="00514C33" w:rsidRDefault="000854E5">
            <w:pPr>
              <w:pStyle w:val="Compact"/>
            </w:pPr>
            <w:r>
              <w:t>p,p’-DDD</w:t>
            </w:r>
          </w:p>
        </w:tc>
        <w:tc>
          <w:tcPr>
            <w:tcW w:w="0" w:type="auto"/>
          </w:tcPr>
          <w:p w14:paraId="1316CDC5" w14:textId="77777777" w:rsidR="00514C33" w:rsidRDefault="000854E5">
            <w:pPr>
              <w:pStyle w:val="Compact"/>
              <w:jc w:val="right"/>
            </w:pPr>
            <w:r>
              <w:t>0.981000</w:t>
            </w:r>
          </w:p>
        </w:tc>
        <w:tc>
          <w:tcPr>
            <w:tcW w:w="0" w:type="auto"/>
          </w:tcPr>
          <w:p w14:paraId="6CE0CD04" w14:textId="77777777" w:rsidR="00514C33" w:rsidRDefault="000854E5">
            <w:pPr>
              <w:pStyle w:val="Compact"/>
              <w:jc w:val="right"/>
            </w:pPr>
            <w:r>
              <w:t>133.0</w:t>
            </w:r>
          </w:p>
        </w:tc>
        <w:tc>
          <w:tcPr>
            <w:tcW w:w="0" w:type="auto"/>
          </w:tcPr>
          <w:p w14:paraId="0725F31D" w14:textId="77777777" w:rsidR="00514C33" w:rsidRDefault="000854E5">
            <w:pPr>
              <w:pStyle w:val="Compact"/>
              <w:jc w:val="right"/>
            </w:pPr>
            <w:r>
              <w:t>2.03</w:t>
            </w:r>
          </w:p>
        </w:tc>
        <w:tc>
          <w:tcPr>
            <w:tcW w:w="0" w:type="auto"/>
          </w:tcPr>
          <w:p w14:paraId="55EC5F4C" w14:textId="77777777" w:rsidR="00514C33" w:rsidRDefault="000854E5">
            <w:pPr>
              <w:pStyle w:val="Compact"/>
              <w:jc w:val="right"/>
            </w:pPr>
            <w:r>
              <w:t>2.13</w:t>
            </w:r>
          </w:p>
        </w:tc>
      </w:tr>
      <w:tr w:rsidR="00514C33" w14:paraId="667BB10A" w14:textId="77777777">
        <w:tc>
          <w:tcPr>
            <w:tcW w:w="0" w:type="auto"/>
          </w:tcPr>
          <w:p w14:paraId="6903C74C" w14:textId="77777777" w:rsidR="00514C33" w:rsidRDefault="000854E5">
            <w:pPr>
              <w:pStyle w:val="Compact"/>
            </w:pPr>
            <w:r>
              <w:t>Benzidine</w:t>
            </w:r>
          </w:p>
        </w:tc>
        <w:tc>
          <w:tcPr>
            <w:tcW w:w="0" w:type="auto"/>
          </w:tcPr>
          <w:p w14:paraId="510193E9" w14:textId="77777777" w:rsidR="00514C33" w:rsidRDefault="000854E5">
            <w:pPr>
              <w:pStyle w:val="Compact"/>
              <w:jc w:val="right"/>
            </w:pPr>
            <w:r>
              <w:t>3.110000</w:t>
            </w:r>
          </w:p>
        </w:tc>
        <w:tc>
          <w:tcPr>
            <w:tcW w:w="0" w:type="auto"/>
          </w:tcPr>
          <w:p w14:paraId="449441AA" w14:textId="77777777" w:rsidR="00514C33" w:rsidRDefault="000854E5">
            <w:pPr>
              <w:pStyle w:val="Compact"/>
              <w:jc w:val="right"/>
            </w:pPr>
            <w:r>
              <w:t>632.0</w:t>
            </w:r>
          </w:p>
        </w:tc>
        <w:tc>
          <w:tcPr>
            <w:tcW w:w="0" w:type="auto"/>
          </w:tcPr>
          <w:p w14:paraId="06A7DF71" w14:textId="77777777" w:rsidR="00514C33" w:rsidRDefault="000854E5">
            <w:pPr>
              <w:pStyle w:val="Compact"/>
              <w:jc w:val="right"/>
            </w:pPr>
            <w:r>
              <w:t>6.44</w:t>
            </w:r>
          </w:p>
        </w:tc>
        <w:tc>
          <w:tcPr>
            <w:tcW w:w="0" w:type="auto"/>
          </w:tcPr>
          <w:p w14:paraId="7133ACDE" w14:textId="77777777" w:rsidR="00514C33" w:rsidRDefault="000854E5">
            <w:pPr>
              <w:pStyle w:val="Compact"/>
              <w:jc w:val="right"/>
            </w:pPr>
            <w:r>
              <w:t>10.13</w:t>
            </w:r>
          </w:p>
        </w:tc>
      </w:tr>
      <w:tr w:rsidR="00514C33" w14:paraId="200AE6B5" w14:textId="77777777">
        <w:tc>
          <w:tcPr>
            <w:tcW w:w="0" w:type="auto"/>
          </w:tcPr>
          <w:p w14:paraId="3243B828" w14:textId="77777777" w:rsidR="00514C33" w:rsidRDefault="000854E5">
            <w:pPr>
              <w:pStyle w:val="Compact"/>
            </w:pPr>
            <w:r>
              <w:t>Endosulfan</w:t>
            </w:r>
          </w:p>
        </w:tc>
        <w:tc>
          <w:tcPr>
            <w:tcW w:w="0" w:type="auto"/>
          </w:tcPr>
          <w:p w14:paraId="6AFCA31B" w14:textId="77777777" w:rsidR="00514C33" w:rsidRDefault="000854E5">
            <w:pPr>
              <w:pStyle w:val="Compact"/>
              <w:jc w:val="right"/>
            </w:pPr>
            <w:r>
              <w:t>0.164000</w:t>
            </w:r>
          </w:p>
        </w:tc>
        <w:tc>
          <w:tcPr>
            <w:tcW w:w="0" w:type="auto"/>
          </w:tcPr>
          <w:p w14:paraId="790A3512" w14:textId="77777777" w:rsidR="00514C33" w:rsidRDefault="000854E5">
            <w:pPr>
              <w:pStyle w:val="Compact"/>
              <w:jc w:val="right"/>
            </w:pPr>
            <w:r>
              <w:t>253.0</w:t>
            </w:r>
          </w:p>
        </w:tc>
        <w:tc>
          <w:tcPr>
            <w:tcW w:w="0" w:type="auto"/>
          </w:tcPr>
          <w:p w14:paraId="17A2F3E5" w14:textId="77777777" w:rsidR="00514C33" w:rsidRDefault="000854E5">
            <w:pPr>
              <w:pStyle w:val="Compact"/>
              <w:jc w:val="right"/>
            </w:pPr>
            <w:r>
              <w:t>0.34</w:t>
            </w:r>
          </w:p>
        </w:tc>
        <w:tc>
          <w:tcPr>
            <w:tcW w:w="0" w:type="auto"/>
          </w:tcPr>
          <w:p w14:paraId="61735183" w14:textId="77777777" w:rsidR="00514C33" w:rsidRDefault="000854E5">
            <w:pPr>
              <w:pStyle w:val="Compact"/>
              <w:jc w:val="right"/>
            </w:pPr>
            <w:r>
              <w:t>4.06</w:t>
            </w:r>
          </w:p>
        </w:tc>
      </w:tr>
      <w:tr w:rsidR="00514C33" w14:paraId="0405D770" w14:textId="77777777">
        <w:tc>
          <w:tcPr>
            <w:tcW w:w="0" w:type="auto"/>
          </w:tcPr>
          <w:p w14:paraId="5D41789B" w14:textId="77777777" w:rsidR="00514C33" w:rsidRDefault="000854E5">
            <w:pPr>
              <w:pStyle w:val="Compact"/>
            </w:pPr>
            <w:r>
              <w:t>Methoxychlor</w:t>
            </w:r>
          </w:p>
        </w:tc>
        <w:tc>
          <w:tcPr>
            <w:tcW w:w="0" w:type="auto"/>
          </w:tcPr>
          <w:p w14:paraId="33BCBDC2" w14:textId="77777777" w:rsidR="00514C33" w:rsidRDefault="000854E5">
            <w:pPr>
              <w:pStyle w:val="Compact"/>
              <w:jc w:val="right"/>
            </w:pPr>
            <w:r>
              <w:t>0.476000</w:t>
            </w:r>
          </w:p>
        </w:tc>
        <w:tc>
          <w:tcPr>
            <w:tcW w:w="0" w:type="auto"/>
          </w:tcPr>
          <w:p w14:paraId="6AC88115" w14:textId="77777777" w:rsidR="00514C33" w:rsidRDefault="000854E5">
            <w:pPr>
              <w:pStyle w:val="Compact"/>
              <w:jc w:val="right"/>
            </w:pPr>
            <w:r>
              <w:t>181.0</w:t>
            </w:r>
          </w:p>
        </w:tc>
        <w:tc>
          <w:tcPr>
            <w:tcW w:w="0" w:type="auto"/>
          </w:tcPr>
          <w:p w14:paraId="290CF904" w14:textId="77777777" w:rsidR="00514C33" w:rsidRDefault="000854E5">
            <w:pPr>
              <w:pStyle w:val="Compact"/>
              <w:jc w:val="right"/>
            </w:pPr>
            <w:r>
              <w:t>0.99</w:t>
            </w:r>
          </w:p>
        </w:tc>
        <w:tc>
          <w:tcPr>
            <w:tcW w:w="0" w:type="auto"/>
          </w:tcPr>
          <w:p w14:paraId="71B9E7FD" w14:textId="77777777" w:rsidR="00514C33" w:rsidRDefault="000854E5">
            <w:pPr>
              <w:pStyle w:val="Compact"/>
              <w:jc w:val="right"/>
            </w:pPr>
            <w:r>
              <w:t>2.90</w:t>
            </w:r>
          </w:p>
        </w:tc>
      </w:tr>
      <w:tr w:rsidR="00514C33" w14:paraId="2085D316" w14:textId="77777777">
        <w:tc>
          <w:tcPr>
            <w:tcW w:w="0" w:type="auto"/>
          </w:tcPr>
          <w:p w14:paraId="6F26A758" w14:textId="77777777" w:rsidR="00514C33" w:rsidRDefault="000854E5">
            <w:pPr>
              <w:pStyle w:val="Compact"/>
            </w:pPr>
            <w:r>
              <w:t>2,4-Dinitrophenol</w:t>
            </w:r>
          </w:p>
        </w:tc>
        <w:tc>
          <w:tcPr>
            <w:tcW w:w="0" w:type="auto"/>
          </w:tcPr>
          <w:p w14:paraId="38EEDBFF" w14:textId="77777777" w:rsidR="00514C33" w:rsidRDefault="000854E5">
            <w:pPr>
              <w:pStyle w:val="Compact"/>
              <w:jc w:val="right"/>
            </w:pPr>
            <w:r>
              <w:t>0.094400</w:t>
            </w:r>
          </w:p>
        </w:tc>
        <w:tc>
          <w:tcPr>
            <w:tcW w:w="0" w:type="auto"/>
          </w:tcPr>
          <w:p w14:paraId="3E7A9762" w14:textId="77777777" w:rsidR="00514C33" w:rsidRDefault="000854E5">
            <w:pPr>
              <w:pStyle w:val="Compact"/>
              <w:jc w:val="right"/>
            </w:pPr>
            <w:r>
              <w:t>122.0</w:t>
            </w:r>
          </w:p>
        </w:tc>
        <w:tc>
          <w:tcPr>
            <w:tcW w:w="0" w:type="auto"/>
          </w:tcPr>
          <w:p w14:paraId="000E6AF7" w14:textId="77777777" w:rsidR="00514C33" w:rsidRDefault="000854E5">
            <w:pPr>
              <w:pStyle w:val="Compact"/>
              <w:jc w:val="right"/>
            </w:pPr>
            <w:r>
              <w:t>0.20</w:t>
            </w:r>
          </w:p>
        </w:tc>
        <w:tc>
          <w:tcPr>
            <w:tcW w:w="0" w:type="auto"/>
          </w:tcPr>
          <w:p w14:paraId="442A2979" w14:textId="77777777" w:rsidR="00514C33" w:rsidRDefault="000854E5">
            <w:pPr>
              <w:pStyle w:val="Compact"/>
              <w:jc w:val="right"/>
            </w:pPr>
            <w:r>
              <w:t>1.96</w:t>
            </w:r>
          </w:p>
        </w:tc>
      </w:tr>
      <w:tr w:rsidR="00514C33" w14:paraId="766BB09D" w14:textId="77777777">
        <w:tc>
          <w:tcPr>
            <w:tcW w:w="0" w:type="auto"/>
          </w:tcPr>
          <w:p w14:paraId="48FFC916" w14:textId="77777777" w:rsidR="00514C33" w:rsidRDefault="000854E5">
            <w:pPr>
              <w:pStyle w:val="Compact"/>
            </w:pPr>
            <w:r>
              <w:t>2,4-Dinitrotoluene</w:t>
            </w:r>
          </w:p>
        </w:tc>
        <w:tc>
          <w:tcPr>
            <w:tcW w:w="0" w:type="auto"/>
          </w:tcPr>
          <w:p w14:paraId="17D21F85" w14:textId="77777777" w:rsidR="00514C33" w:rsidRDefault="000854E5">
            <w:pPr>
              <w:pStyle w:val="Compact"/>
              <w:jc w:val="right"/>
            </w:pPr>
            <w:r>
              <w:t>4.850000</w:t>
            </w:r>
          </w:p>
        </w:tc>
        <w:tc>
          <w:tcPr>
            <w:tcW w:w="0" w:type="auto"/>
          </w:tcPr>
          <w:p w14:paraId="730FF293" w14:textId="77777777" w:rsidR="00514C33" w:rsidRDefault="000854E5">
            <w:pPr>
              <w:pStyle w:val="Compact"/>
              <w:jc w:val="right"/>
            </w:pPr>
            <w:r>
              <w:t>28.3</w:t>
            </w:r>
          </w:p>
        </w:tc>
        <w:tc>
          <w:tcPr>
            <w:tcW w:w="0" w:type="auto"/>
          </w:tcPr>
          <w:p w14:paraId="45D9F99F" w14:textId="77777777" w:rsidR="00514C33" w:rsidRDefault="000854E5">
            <w:pPr>
              <w:pStyle w:val="Compact"/>
              <w:jc w:val="right"/>
            </w:pPr>
            <w:r>
              <w:t>10.04</w:t>
            </w:r>
          </w:p>
        </w:tc>
        <w:tc>
          <w:tcPr>
            <w:tcW w:w="0" w:type="auto"/>
          </w:tcPr>
          <w:p w14:paraId="564A2B4B" w14:textId="77777777" w:rsidR="00514C33" w:rsidRDefault="000854E5">
            <w:pPr>
              <w:pStyle w:val="Compact"/>
              <w:jc w:val="right"/>
            </w:pPr>
            <w:r>
              <w:t>0.45</w:t>
            </w:r>
          </w:p>
        </w:tc>
      </w:tr>
      <w:tr w:rsidR="00514C33" w14:paraId="4F709C5C" w14:textId="77777777">
        <w:tc>
          <w:tcPr>
            <w:tcW w:w="0" w:type="auto"/>
          </w:tcPr>
          <w:p w14:paraId="1C63651B" w14:textId="77777777" w:rsidR="00514C33" w:rsidRDefault="000854E5">
            <w:pPr>
              <w:pStyle w:val="Compact"/>
            </w:pPr>
            <w:r>
              <w:t>Dicofol</w:t>
            </w:r>
          </w:p>
        </w:tc>
        <w:tc>
          <w:tcPr>
            <w:tcW w:w="0" w:type="auto"/>
          </w:tcPr>
          <w:p w14:paraId="2C2A9035" w14:textId="77777777" w:rsidR="00514C33" w:rsidRDefault="000854E5">
            <w:pPr>
              <w:pStyle w:val="Compact"/>
              <w:jc w:val="right"/>
            </w:pPr>
            <w:r>
              <w:t>0.634000</w:t>
            </w:r>
          </w:p>
        </w:tc>
        <w:tc>
          <w:tcPr>
            <w:tcW w:w="0" w:type="auto"/>
          </w:tcPr>
          <w:p w14:paraId="77EAFB18" w14:textId="77777777" w:rsidR="00514C33" w:rsidRDefault="000854E5">
            <w:pPr>
              <w:pStyle w:val="Compact"/>
              <w:jc w:val="right"/>
            </w:pPr>
            <w:r>
              <w:t>117.0</w:t>
            </w:r>
          </w:p>
        </w:tc>
        <w:tc>
          <w:tcPr>
            <w:tcW w:w="0" w:type="auto"/>
          </w:tcPr>
          <w:p w14:paraId="0CAFD09E" w14:textId="77777777" w:rsidR="00514C33" w:rsidRDefault="000854E5">
            <w:pPr>
              <w:pStyle w:val="Compact"/>
              <w:jc w:val="right"/>
            </w:pPr>
            <w:r>
              <w:t>1.31</w:t>
            </w:r>
          </w:p>
        </w:tc>
        <w:tc>
          <w:tcPr>
            <w:tcW w:w="0" w:type="auto"/>
          </w:tcPr>
          <w:p w14:paraId="4FE2EB7B" w14:textId="77777777" w:rsidR="00514C33" w:rsidRDefault="000854E5">
            <w:pPr>
              <w:pStyle w:val="Compact"/>
              <w:jc w:val="right"/>
            </w:pPr>
            <w:r>
              <w:t>1.88</w:t>
            </w:r>
          </w:p>
        </w:tc>
      </w:tr>
      <w:tr w:rsidR="00514C33" w14:paraId="237A6D52" w14:textId="77777777">
        <w:tc>
          <w:tcPr>
            <w:tcW w:w="0" w:type="auto"/>
          </w:tcPr>
          <w:p w14:paraId="2E2B449F" w14:textId="77777777" w:rsidR="00514C33" w:rsidRDefault="000854E5">
            <w:pPr>
              <w:pStyle w:val="Compact"/>
            </w:pPr>
            <w:r>
              <w:t>p-Cresol</w:t>
            </w:r>
          </w:p>
        </w:tc>
        <w:tc>
          <w:tcPr>
            <w:tcW w:w="0" w:type="auto"/>
          </w:tcPr>
          <w:p w14:paraId="4CF46160" w14:textId="77777777" w:rsidR="00514C33" w:rsidRDefault="000854E5">
            <w:pPr>
              <w:pStyle w:val="Compact"/>
              <w:jc w:val="right"/>
            </w:pPr>
            <w:r>
              <w:t>0.156000</w:t>
            </w:r>
          </w:p>
        </w:tc>
        <w:tc>
          <w:tcPr>
            <w:tcW w:w="0" w:type="auto"/>
          </w:tcPr>
          <w:p w14:paraId="56488301" w14:textId="77777777" w:rsidR="00514C33" w:rsidRDefault="000854E5">
            <w:pPr>
              <w:pStyle w:val="Compact"/>
              <w:jc w:val="right"/>
            </w:pPr>
            <w:r>
              <w:t>25.3</w:t>
            </w:r>
          </w:p>
        </w:tc>
        <w:tc>
          <w:tcPr>
            <w:tcW w:w="0" w:type="auto"/>
          </w:tcPr>
          <w:p w14:paraId="36D6A31E" w14:textId="77777777" w:rsidR="00514C33" w:rsidRDefault="000854E5">
            <w:pPr>
              <w:pStyle w:val="Compact"/>
              <w:jc w:val="right"/>
            </w:pPr>
            <w:r>
              <w:t>0.32</w:t>
            </w:r>
          </w:p>
        </w:tc>
        <w:tc>
          <w:tcPr>
            <w:tcW w:w="0" w:type="auto"/>
          </w:tcPr>
          <w:p w14:paraId="633C82FF" w14:textId="77777777" w:rsidR="00514C33" w:rsidRDefault="000854E5">
            <w:pPr>
              <w:pStyle w:val="Compact"/>
              <w:jc w:val="right"/>
            </w:pPr>
            <w:r>
              <w:t>0.41</w:t>
            </w:r>
          </w:p>
        </w:tc>
      </w:tr>
      <w:tr w:rsidR="00514C33" w14:paraId="795A75FB" w14:textId="77777777">
        <w:tc>
          <w:tcPr>
            <w:tcW w:w="0" w:type="auto"/>
          </w:tcPr>
          <w:p w14:paraId="2AC09FDB" w14:textId="77777777" w:rsidR="00514C33" w:rsidRDefault="000854E5">
            <w:pPr>
              <w:pStyle w:val="Compact"/>
            </w:pPr>
            <w:r>
              <w:lastRenderedPageBreak/>
              <w:t>o,p’-DDT</w:t>
            </w:r>
          </w:p>
        </w:tc>
        <w:tc>
          <w:tcPr>
            <w:tcW w:w="0" w:type="auto"/>
          </w:tcPr>
          <w:p w14:paraId="3AC16FD2" w14:textId="77777777" w:rsidR="00514C33" w:rsidRDefault="000854E5">
            <w:pPr>
              <w:pStyle w:val="Compact"/>
              <w:jc w:val="right"/>
            </w:pPr>
            <w:r>
              <w:t>0.105000</w:t>
            </w:r>
          </w:p>
        </w:tc>
        <w:tc>
          <w:tcPr>
            <w:tcW w:w="0" w:type="auto"/>
          </w:tcPr>
          <w:p w14:paraId="29EBAE45" w14:textId="77777777" w:rsidR="00514C33" w:rsidRDefault="000854E5">
            <w:pPr>
              <w:pStyle w:val="Compact"/>
              <w:jc w:val="right"/>
            </w:pPr>
            <w:r>
              <w:t>112.0</w:t>
            </w:r>
          </w:p>
        </w:tc>
        <w:tc>
          <w:tcPr>
            <w:tcW w:w="0" w:type="auto"/>
          </w:tcPr>
          <w:p w14:paraId="518964E2" w14:textId="77777777" w:rsidR="00514C33" w:rsidRDefault="000854E5">
            <w:pPr>
              <w:pStyle w:val="Compact"/>
              <w:jc w:val="right"/>
            </w:pPr>
            <w:r>
              <w:t>0.22</w:t>
            </w:r>
          </w:p>
        </w:tc>
        <w:tc>
          <w:tcPr>
            <w:tcW w:w="0" w:type="auto"/>
          </w:tcPr>
          <w:p w14:paraId="1EF00772" w14:textId="77777777" w:rsidR="00514C33" w:rsidRDefault="000854E5">
            <w:pPr>
              <w:pStyle w:val="Compact"/>
              <w:jc w:val="right"/>
            </w:pPr>
            <w:r>
              <w:t>1.80</w:t>
            </w:r>
          </w:p>
        </w:tc>
      </w:tr>
      <w:tr w:rsidR="00514C33" w14:paraId="77C7B707" w14:textId="77777777">
        <w:tc>
          <w:tcPr>
            <w:tcW w:w="0" w:type="auto"/>
          </w:tcPr>
          <w:p w14:paraId="1E6D08A9" w14:textId="77777777" w:rsidR="00514C33" w:rsidRDefault="000854E5">
            <w:pPr>
              <w:pStyle w:val="Compact"/>
            </w:pPr>
            <w:r>
              <w:t>2-Methyl-4,6-dinitrophenol</w:t>
            </w:r>
          </w:p>
        </w:tc>
        <w:tc>
          <w:tcPr>
            <w:tcW w:w="0" w:type="auto"/>
          </w:tcPr>
          <w:p w14:paraId="57F1F337" w14:textId="77777777" w:rsidR="00514C33" w:rsidRDefault="000854E5">
            <w:pPr>
              <w:pStyle w:val="Compact"/>
              <w:jc w:val="right"/>
            </w:pPr>
            <w:r>
              <w:t>0.002230</w:t>
            </w:r>
          </w:p>
        </w:tc>
        <w:tc>
          <w:tcPr>
            <w:tcW w:w="0" w:type="auto"/>
          </w:tcPr>
          <w:p w14:paraId="780C6B2E" w14:textId="77777777" w:rsidR="00514C33" w:rsidRDefault="000854E5">
            <w:pPr>
              <w:pStyle w:val="Compact"/>
              <w:jc w:val="right"/>
            </w:pPr>
            <w:r>
              <w:t>164.0</w:t>
            </w:r>
          </w:p>
        </w:tc>
        <w:tc>
          <w:tcPr>
            <w:tcW w:w="0" w:type="auto"/>
          </w:tcPr>
          <w:p w14:paraId="0F78BAA0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259C49CB" w14:textId="77777777" w:rsidR="00514C33" w:rsidRDefault="000854E5">
            <w:pPr>
              <w:pStyle w:val="Compact"/>
              <w:jc w:val="right"/>
            </w:pPr>
            <w:r>
              <w:t>2.63</w:t>
            </w:r>
          </w:p>
        </w:tc>
      </w:tr>
      <w:tr w:rsidR="00514C33" w14:paraId="05569FF4" w14:textId="77777777">
        <w:tc>
          <w:tcPr>
            <w:tcW w:w="0" w:type="auto"/>
          </w:tcPr>
          <w:p w14:paraId="43C56FEB" w14:textId="77777777" w:rsidR="00514C33" w:rsidRDefault="000854E5">
            <w:pPr>
              <w:pStyle w:val="Compact"/>
            </w:pPr>
            <w:r>
              <w:t>1,2,3-Trichlorobenzene</w:t>
            </w:r>
          </w:p>
        </w:tc>
        <w:tc>
          <w:tcPr>
            <w:tcW w:w="0" w:type="auto"/>
          </w:tcPr>
          <w:p w14:paraId="08636543" w14:textId="77777777" w:rsidR="00514C33" w:rsidRDefault="000854E5">
            <w:pPr>
              <w:pStyle w:val="Compact"/>
              <w:jc w:val="right"/>
            </w:pPr>
            <w:r>
              <w:t>0.002150</w:t>
            </w:r>
          </w:p>
        </w:tc>
        <w:tc>
          <w:tcPr>
            <w:tcW w:w="0" w:type="auto"/>
          </w:tcPr>
          <w:p w14:paraId="68307B7A" w14:textId="77777777" w:rsidR="00514C33" w:rsidRDefault="000854E5">
            <w:pPr>
              <w:pStyle w:val="Compact"/>
              <w:jc w:val="right"/>
            </w:pPr>
            <w:r>
              <w:t>15.5</w:t>
            </w:r>
          </w:p>
        </w:tc>
        <w:tc>
          <w:tcPr>
            <w:tcW w:w="0" w:type="auto"/>
          </w:tcPr>
          <w:p w14:paraId="26FDE3BE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7516C37E" w14:textId="77777777" w:rsidR="00514C33" w:rsidRDefault="000854E5">
            <w:pPr>
              <w:pStyle w:val="Compact"/>
              <w:jc w:val="right"/>
            </w:pPr>
            <w:r>
              <w:t>0.25</w:t>
            </w:r>
          </w:p>
        </w:tc>
      </w:tr>
      <w:tr w:rsidR="00514C33" w14:paraId="2CCBD65D" w14:textId="77777777">
        <w:tc>
          <w:tcPr>
            <w:tcW w:w="0" w:type="auto"/>
          </w:tcPr>
          <w:p w14:paraId="67430BC3" w14:textId="77777777" w:rsidR="00514C33" w:rsidRDefault="000854E5">
            <w:pPr>
              <w:pStyle w:val="Compact"/>
            </w:pPr>
            <w:r>
              <w:t>Lead nitrate</w:t>
            </w:r>
          </w:p>
        </w:tc>
        <w:tc>
          <w:tcPr>
            <w:tcW w:w="0" w:type="auto"/>
          </w:tcPr>
          <w:p w14:paraId="1227138E" w14:textId="77777777" w:rsidR="00514C33" w:rsidRDefault="000854E5">
            <w:pPr>
              <w:pStyle w:val="Compact"/>
              <w:jc w:val="right"/>
            </w:pPr>
            <w:r>
              <w:t>1.000000</w:t>
            </w:r>
          </w:p>
        </w:tc>
        <w:tc>
          <w:tcPr>
            <w:tcW w:w="0" w:type="auto"/>
          </w:tcPr>
          <w:p w14:paraId="0025EEA7" w14:textId="77777777" w:rsidR="00514C33" w:rsidRDefault="000854E5">
            <w:pPr>
              <w:pStyle w:val="Compact"/>
              <w:jc w:val="right"/>
            </w:pPr>
            <w:r>
              <w:t>100.0</w:t>
            </w:r>
          </w:p>
        </w:tc>
        <w:tc>
          <w:tcPr>
            <w:tcW w:w="0" w:type="auto"/>
          </w:tcPr>
          <w:p w14:paraId="4A413BC2" w14:textId="77777777" w:rsidR="00514C33" w:rsidRDefault="000854E5">
            <w:pPr>
              <w:pStyle w:val="Compact"/>
              <w:jc w:val="right"/>
            </w:pPr>
            <w:r>
              <w:t>2.07</w:t>
            </w:r>
          </w:p>
        </w:tc>
        <w:tc>
          <w:tcPr>
            <w:tcW w:w="0" w:type="auto"/>
          </w:tcPr>
          <w:p w14:paraId="439E5912" w14:textId="77777777" w:rsidR="00514C33" w:rsidRDefault="000854E5">
            <w:pPr>
              <w:pStyle w:val="Compact"/>
              <w:jc w:val="right"/>
            </w:pPr>
            <w:r>
              <w:t>1.60</w:t>
            </w:r>
          </w:p>
        </w:tc>
      </w:tr>
      <w:tr w:rsidR="00514C33" w14:paraId="69558403" w14:textId="77777777">
        <w:tc>
          <w:tcPr>
            <w:tcW w:w="0" w:type="auto"/>
          </w:tcPr>
          <w:p w14:paraId="22EB8AEC" w14:textId="77777777" w:rsidR="00514C33" w:rsidRDefault="000854E5">
            <w:pPr>
              <w:pStyle w:val="Compact"/>
            </w:pPr>
            <w:r>
              <w:t>Cadmium chloride</w:t>
            </w:r>
          </w:p>
        </w:tc>
        <w:tc>
          <w:tcPr>
            <w:tcW w:w="0" w:type="auto"/>
          </w:tcPr>
          <w:p w14:paraId="413D511B" w14:textId="77777777" w:rsidR="00514C33" w:rsidRDefault="000854E5">
            <w:pPr>
              <w:pStyle w:val="Compact"/>
              <w:jc w:val="right"/>
            </w:pPr>
            <w:r>
              <w:t>5.000000</w:t>
            </w:r>
          </w:p>
        </w:tc>
        <w:tc>
          <w:tcPr>
            <w:tcW w:w="0" w:type="auto"/>
          </w:tcPr>
          <w:p w14:paraId="685D5CB0" w14:textId="77777777" w:rsidR="00514C33" w:rsidRDefault="000854E5">
            <w:pPr>
              <w:pStyle w:val="Compact"/>
              <w:jc w:val="right"/>
            </w:pPr>
            <w:r>
              <w:t>100.0</w:t>
            </w:r>
          </w:p>
        </w:tc>
        <w:tc>
          <w:tcPr>
            <w:tcW w:w="0" w:type="auto"/>
          </w:tcPr>
          <w:p w14:paraId="60B9AAA5" w14:textId="77777777" w:rsidR="00514C33" w:rsidRDefault="000854E5">
            <w:pPr>
              <w:pStyle w:val="Compact"/>
              <w:jc w:val="right"/>
            </w:pPr>
            <w:r>
              <w:t>10.35</w:t>
            </w:r>
          </w:p>
        </w:tc>
        <w:tc>
          <w:tcPr>
            <w:tcW w:w="0" w:type="auto"/>
          </w:tcPr>
          <w:p w14:paraId="4DD46C8F" w14:textId="77777777" w:rsidR="00514C33" w:rsidRDefault="000854E5">
            <w:pPr>
              <w:pStyle w:val="Compact"/>
              <w:jc w:val="right"/>
            </w:pPr>
            <w:r>
              <w:t>1.60</w:t>
            </w:r>
          </w:p>
        </w:tc>
      </w:tr>
      <w:tr w:rsidR="00514C33" w14:paraId="5171476F" w14:textId="77777777">
        <w:tc>
          <w:tcPr>
            <w:tcW w:w="0" w:type="auto"/>
          </w:tcPr>
          <w:p w14:paraId="10B64DAB" w14:textId="77777777" w:rsidR="00514C33" w:rsidRDefault="000854E5">
            <w:pPr>
              <w:pStyle w:val="Compact"/>
            </w:pPr>
            <w:r>
              <w:t>Zinc chloride</w:t>
            </w:r>
          </w:p>
        </w:tc>
        <w:tc>
          <w:tcPr>
            <w:tcW w:w="0" w:type="auto"/>
          </w:tcPr>
          <w:p w14:paraId="3CCE6626" w14:textId="77777777" w:rsidR="00514C33" w:rsidRDefault="000854E5">
            <w:pPr>
              <w:pStyle w:val="Compact"/>
              <w:jc w:val="right"/>
            </w:pPr>
            <w:r>
              <w:t>1.000000</w:t>
            </w:r>
          </w:p>
        </w:tc>
        <w:tc>
          <w:tcPr>
            <w:tcW w:w="0" w:type="auto"/>
          </w:tcPr>
          <w:p w14:paraId="55318F27" w14:textId="77777777" w:rsidR="00514C33" w:rsidRDefault="000854E5">
            <w:pPr>
              <w:pStyle w:val="Compact"/>
              <w:jc w:val="right"/>
            </w:pPr>
            <w:r>
              <w:t>100.0</w:t>
            </w:r>
          </w:p>
        </w:tc>
        <w:tc>
          <w:tcPr>
            <w:tcW w:w="0" w:type="auto"/>
          </w:tcPr>
          <w:p w14:paraId="694DB2B7" w14:textId="77777777" w:rsidR="00514C33" w:rsidRDefault="000854E5">
            <w:pPr>
              <w:pStyle w:val="Compact"/>
              <w:jc w:val="right"/>
            </w:pPr>
            <w:r>
              <w:t>2.07</w:t>
            </w:r>
          </w:p>
        </w:tc>
        <w:tc>
          <w:tcPr>
            <w:tcW w:w="0" w:type="auto"/>
          </w:tcPr>
          <w:p w14:paraId="64CE17BB" w14:textId="77777777" w:rsidR="00514C33" w:rsidRDefault="000854E5">
            <w:pPr>
              <w:pStyle w:val="Compact"/>
              <w:jc w:val="right"/>
            </w:pPr>
            <w:r>
              <w:t>1.60</w:t>
            </w:r>
          </w:p>
        </w:tc>
      </w:tr>
      <w:tr w:rsidR="00514C33" w14:paraId="6FA47C1E" w14:textId="77777777">
        <w:tc>
          <w:tcPr>
            <w:tcW w:w="0" w:type="auto"/>
          </w:tcPr>
          <w:p w14:paraId="01CE59C0" w14:textId="77777777" w:rsidR="00514C33" w:rsidRDefault="000854E5">
            <w:pPr>
              <w:pStyle w:val="Compact"/>
            </w:pPr>
            <w:r>
              <w:t>Mercuric chloride</w:t>
            </w:r>
          </w:p>
        </w:tc>
        <w:tc>
          <w:tcPr>
            <w:tcW w:w="0" w:type="auto"/>
          </w:tcPr>
          <w:p w14:paraId="6455C7DB" w14:textId="77777777" w:rsidR="00514C33" w:rsidRDefault="000854E5">
            <w:pPr>
              <w:pStyle w:val="Compact"/>
              <w:jc w:val="right"/>
            </w:pPr>
            <w:r>
              <w:t>0.126000</w:t>
            </w:r>
          </w:p>
        </w:tc>
        <w:tc>
          <w:tcPr>
            <w:tcW w:w="0" w:type="auto"/>
          </w:tcPr>
          <w:p w14:paraId="49E103BD" w14:textId="77777777" w:rsidR="00514C33" w:rsidRDefault="000854E5">
            <w:pPr>
              <w:pStyle w:val="Compact"/>
              <w:jc w:val="right"/>
            </w:pPr>
            <w:r>
              <w:t>126.0</w:t>
            </w:r>
          </w:p>
        </w:tc>
        <w:tc>
          <w:tcPr>
            <w:tcW w:w="0" w:type="auto"/>
          </w:tcPr>
          <w:p w14:paraId="585938B5" w14:textId="77777777" w:rsidR="00514C33" w:rsidRDefault="000854E5">
            <w:pPr>
              <w:pStyle w:val="Compact"/>
              <w:jc w:val="right"/>
            </w:pPr>
            <w:r>
              <w:t>0.26</w:t>
            </w:r>
          </w:p>
        </w:tc>
        <w:tc>
          <w:tcPr>
            <w:tcW w:w="0" w:type="auto"/>
          </w:tcPr>
          <w:p w14:paraId="71E169CB" w14:textId="77777777" w:rsidR="00514C33" w:rsidRDefault="000854E5">
            <w:pPr>
              <w:pStyle w:val="Compact"/>
              <w:jc w:val="right"/>
            </w:pPr>
            <w:r>
              <w:t>2.02</w:t>
            </w:r>
          </w:p>
        </w:tc>
      </w:tr>
      <w:tr w:rsidR="00514C33" w14:paraId="61680F50" w14:textId="77777777">
        <w:tc>
          <w:tcPr>
            <w:tcW w:w="0" w:type="auto"/>
          </w:tcPr>
          <w:p w14:paraId="143A6FFB" w14:textId="77777777" w:rsidR="00514C33" w:rsidRDefault="000854E5">
            <w:pPr>
              <w:pStyle w:val="Compact"/>
            </w:pPr>
            <w:r>
              <w:t>Potassium chromate (VI)</w:t>
            </w:r>
          </w:p>
        </w:tc>
        <w:tc>
          <w:tcPr>
            <w:tcW w:w="0" w:type="auto"/>
          </w:tcPr>
          <w:p w14:paraId="20E6A503" w14:textId="77777777" w:rsidR="00514C33" w:rsidRDefault="000854E5">
            <w:pPr>
              <w:pStyle w:val="Compact"/>
              <w:jc w:val="right"/>
            </w:pPr>
            <w:r>
              <w:t>1.000000</w:t>
            </w:r>
          </w:p>
        </w:tc>
        <w:tc>
          <w:tcPr>
            <w:tcW w:w="0" w:type="auto"/>
          </w:tcPr>
          <w:p w14:paraId="4B5519BD" w14:textId="77777777" w:rsidR="00514C33" w:rsidRDefault="000854E5">
            <w:pPr>
              <w:pStyle w:val="Compact"/>
              <w:jc w:val="right"/>
            </w:pPr>
            <w:r>
              <w:t>100.0</w:t>
            </w:r>
          </w:p>
        </w:tc>
        <w:tc>
          <w:tcPr>
            <w:tcW w:w="0" w:type="auto"/>
          </w:tcPr>
          <w:p w14:paraId="1AC9439A" w14:textId="77777777" w:rsidR="00514C33" w:rsidRDefault="000854E5">
            <w:pPr>
              <w:pStyle w:val="Compact"/>
              <w:jc w:val="right"/>
            </w:pPr>
            <w:r>
              <w:t>2.07</w:t>
            </w:r>
          </w:p>
        </w:tc>
        <w:tc>
          <w:tcPr>
            <w:tcW w:w="0" w:type="auto"/>
          </w:tcPr>
          <w:p w14:paraId="3633198D" w14:textId="77777777" w:rsidR="00514C33" w:rsidRDefault="000854E5">
            <w:pPr>
              <w:pStyle w:val="Compact"/>
              <w:jc w:val="right"/>
            </w:pPr>
            <w:r>
              <w:t>1.60</w:t>
            </w:r>
          </w:p>
        </w:tc>
      </w:tr>
      <w:tr w:rsidR="00514C33" w14:paraId="08D66878" w14:textId="77777777">
        <w:tc>
          <w:tcPr>
            <w:tcW w:w="0" w:type="auto"/>
          </w:tcPr>
          <w:p w14:paraId="702048C6" w14:textId="77777777" w:rsidR="00514C33" w:rsidRDefault="000854E5">
            <w:pPr>
              <w:pStyle w:val="Compact"/>
            </w:pPr>
            <w:r>
              <w:t>Cobalt chloride</w:t>
            </w:r>
          </w:p>
        </w:tc>
        <w:tc>
          <w:tcPr>
            <w:tcW w:w="0" w:type="auto"/>
          </w:tcPr>
          <w:p w14:paraId="2194D688" w14:textId="77777777" w:rsidR="00514C33" w:rsidRDefault="000854E5">
            <w:pPr>
              <w:pStyle w:val="Compact"/>
              <w:jc w:val="right"/>
            </w:pPr>
            <w:r>
              <w:t>1.000000</w:t>
            </w:r>
          </w:p>
        </w:tc>
        <w:tc>
          <w:tcPr>
            <w:tcW w:w="0" w:type="auto"/>
          </w:tcPr>
          <w:p w14:paraId="65F6E9F5" w14:textId="77777777" w:rsidR="00514C33" w:rsidRDefault="000854E5">
            <w:pPr>
              <w:pStyle w:val="Compact"/>
              <w:jc w:val="right"/>
            </w:pPr>
            <w:r>
              <w:t>100.0</w:t>
            </w:r>
          </w:p>
        </w:tc>
        <w:tc>
          <w:tcPr>
            <w:tcW w:w="0" w:type="auto"/>
          </w:tcPr>
          <w:p w14:paraId="4C7A51F1" w14:textId="77777777" w:rsidR="00514C33" w:rsidRDefault="000854E5">
            <w:pPr>
              <w:pStyle w:val="Compact"/>
              <w:jc w:val="right"/>
            </w:pPr>
            <w:r>
              <w:t>2.07</w:t>
            </w:r>
          </w:p>
        </w:tc>
        <w:tc>
          <w:tcPr>
            <w:tcW w:w="0" w:type="auto"/>
          </w:tcPr>
          <w:p w14:paraId="0BA660A6" w14:textId="77777777" w:rsidR="00514C33" w:rsidRDefault="000854E5">
            <w:pPr>
              <w:pStyle w:val="Compact"/>
              <w:jc w:val="right"/>
            </w:pPr>
            <w:r>
              <w:t>1.60</w:t>
            </w:r>
          </w:p>
        </w:tc>
      </w:tr>
      <w:tr w:rsidR="00514C33" w14:paraId="34817F74" w14:textId="77777777">
        <w:tc>
          <w:tcPr>
            <w:tcW w:w="0" w:type="auto"/>
          </w:tcPr>
          <w:p w14:paraId="247284DC" w14:textId="77777777" w:rsidR="00514C33" w:rsidRDefault="000854E5">
            <w:pPr>
              <w:pStyle w:val="Compact"/>
            </w:pPr>
            <w:r>
              <w:t>Nickel chloride</w:t>
            </w:r>
          </w:p>
        </w:tc>
        <w:tc>
          <w:tcPr>
            <w:tcW w:w="0" w:type="auto"/>
          </w:tcPr>
          <w:p w14:paraId="585FA76A" w14:textId="77777777" w:rsidR="00514C33" w:rsidRDefault="000854E5">
            <w:pPr>
              <w:pStyle w:val="Compact"/>
              <w:jc w:val="right"/>
            </w:pPr>
            <w:r>
              <w:t>1.000000</w:t>
            </w:r>
          </w:p>
        </w:tc>
        <w:tc>
          <w:tcPr>
            <w:tcW w:w="0" w:type="auto"/>
          </w:tcPr>
          <w:p w14:paraId="68A66FE3" w14:textId="77777777" w:rsidR="00514C33" w:rsidRDefault="000854E5">
            <w:pPr>
              <w:pStyle w:val="Compact"/>
              <w:jc w:val="right"/>
            </w:pPr>
            <w:r>
              <w:t>100.0</w:t>
            </w:r>
          </w:p>
        </w:tc>
        <w:tc>
          <w:tcPr>
            <w:tcW w:w="0" w:type="auto"/>
          </w:tcPr>
          <w:p w14:paraId="541F4443" w14:textId="77777777" w:rsidR="00514C33" w:rsidRDefault="000854E5">
            <w:pPr>
              <w:pStyle w:val="Compact"/>
              <w:jc w:val="right"/>
            </w:pPr>
            <w:r>
              <w:t>2.07</w:t>
            </w:r>
          </w:p>
        </w:tc>
        <w:tc>
          <w:tcPr>
            <w:tcW w:w="0" w:type="auto"/>
          </w:tcPr>
          <w:p w14:paraId="4E8A8E4A" w14:textId="77777777" w:rsidR="00514C33" w:rsidRDefault="000854E5">
            <w:pPr>
              <w:pStyle w:val="Compact"/>
              <w:jc w:val="right"/>
            </w:pPr>
            <w:r>
              <w:t>1.60</w:t>
            </w:r>
          </w:p>
        </w:tc>
      </w:tr>
    </w:tbl>
    <w:p w14:paraId="6703656C" w14:textId="77777777" w:rsidR="00514C33" w:rsidRDefault="000854E5">
      <w:r>
        <w:br w:type="page"/>
      </w:r>
    </w:p>
    <w:p w14:paraId="0856C9BD" w14:textId="77777777" w:rsidR="00514C33" w:rsidRDefault="000854E5">
      <w:pPr>
        <w:pStyle w:val="TableCaption"/>
      </w:pPr>
      <w:r>
        <w:lastRenderedPageBreak/>
        <w:t>Table S3. The summary of the exposure-based designed mixture.</w:t>
      </w:r>
    </w:p>
    <w:tbl>
      <w:tblPr>
        <w:tblStyle w:val="Table"/>
        <w:tblW w:w="0" w:type="pct"/>
        <w:tblLook w:val="07E0" w:firstRow="1" w:lastRow="1" w:firstColumn="1" w:lastColumn="1" w:noHBand="1" w:noVBand="1"/>
        <w:tblCaption w:val="Table S3. The summary of the exposure-based designed mixture."/>
      </w:tblPr>
      <w:tblGrid>
        <w:gridCol w:w="2892"/>
        <w:gridCol w:w="2079"/>
        <w:gridCol w:w="2105"/>
        <w:gridCol w:w="1237"/>
        <w:gridCol w:w="1263"/>
      </w:tblGrid>
      <w:tr w:rsidR="00514C33" w14:paraId="3F4A8462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486018D" w14:textId="77777777" w:rsidR="00514C33" w:rsidRDefault="000854E5">
            <w:pPr>
              <w:pStyle w:val="Compact"/>
            </w:pPr>
            <w:r>
              <w:t>Chemical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3F61FF1" w14:textId="77777777" w:rsidR="00514C33" w:rsidRDefault="000854E5">
            <w:pPr>
              <w:pStyle w:val="Compact"/>
              <w:jc w:val="right"/>
            </w:pPr>
            <w:r>
              <w:t>Expo-L (micromole)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434305A" w14:textId="77777777" w:rsidR="00514C33" w:rsidRDefault="000854E5">
            <w:pPr>
              <w:pStyle w:val="Compact"/>
              <w:jc w:val="right"/>
            </w:pPr>
            <w:r>
              <w:t>Expo-H (micromole)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12FB154" w14:textId="77777777" w:rsidR="00514C33" w:rsidRDefault="000854E5">
            <w:pPr>
              <w:pStyle w:val="Compact"/>
              <w:jc w:val="right"/>
            </w:pPr>
            <w:r>
              <w:t>Expo-L (%)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DB2CC0B" w14:textId="77777777" w:rsidR="00514C33" w:rsidRDefault="000854E5">
            <w:pPr>
              <w:pStyle w:val="Compact"/>
              <w:jc w:val="right"/>
            </w:pPr>
            <w:r>
              <w:t>Expo-H (%)</w:t>
            </w:r>
          </w:p>
        </w:tc>
      </w:tr>
      <w:tr w:rsidR="00514C33" w14:paraId="7A892FCC" w14:textId="77777777">
        <w:tc>
          <w:tcPr>
            <w:tcW w:w="0" w:type="auto"/>
          </w:tcPr>
          <w:p w14:paraId="28C57AE5" w14:textId="77777777" w:rsidR="00514C33" w:rsidRDefault="000854E5">
            <w:pPr>
              <w:pStyle w:val="Compact"/>
            </w:pPr>
            <w:r>
              <w:t>Benz(a)anthracene</w:t>
            </w:r>
          </w:p>
        </w:tc>
        <w:tc>
          <w:tcPr>
            <w:tcW w:w="0" w:type="auto"/>
          </w:tcPr>
          <w:p w14:paraId="3B086E1F" w14:textId="77777777" w:rsidR="00514C33" w:rsidRDefault="000854E5">
            <w:pPr>
              <w:pStyle w:val="Compact"/>
              <w:jc w:val="right"/>
            </w:pPr>
            <w:r>
              <w:t>0.0000004</w:t>
            </w:r>
          </w:p>
        </w:tc>
        <w:tc>
          <w:tcPr>
            <w:tcW w:w="0" w:type="auto"/>
          </w:tcPr>
          <w:p w14:paraId="4D756750" w14:textId="77777777" w:rsidR="00514C33" w:rsidRDefault="000854E5">
            <w:pPr>
              <w:pStyle w:val="Compact"/>
              <w:jc w:val="right"/>
            </w:pPr>
            <w:r>
              <w:t>0.0001142</w:t>
            </w:r>
          </w:p>
        </w:tc>
        <w:tc>
          <w:tcPr>
            <w:tcW w:w="0" w:type="auto"/>
          </w:tcPr>
          <w:p w14:paraId="2C094FEA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7C4B9467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15D68C5C" w14:textId="77777777">
        <w:tc>
          <w:tcPr>
            <w:tcW w:w="0" w:type="auto"/>
          </w:tcPr>
          <w:p w14:paraId="7BFB9307" w14:textId="77777777" w:rsidR="00514C33" w:rsidRDefault="000854E5">
            <w:pPr>
              <w:pStyle w:val="Compact"/>
            </w:pPr>
            <w:r>
              <w:t>Naphthalene</w:t>
            </w:r>
          </w:p>
        </w:tc>
        <w:tc>
          <w:tcPr>
            <w:tcW w:w="0" w:type="auto"/>
          </w:tcPr>
          <w:p w14:paraId="7D445F5D" w14:textId="77777777" w:rsidR="00514C33" w:rsidRDefault="000854E5">
            <w:pPr>
              <w:pStyle w:val="Compact"/>
              <w:jc w:val="right"/>
            </w:pPr>
            <w:r>
              <w:t>0.0005857</w:t>
            </w:r>
          </w:p>
        </w:tc>
        <w:tc>
          <w:tcPr>
            <w:tcW w:w="0" w:type="auto"/>
          </w:tcPr>
          <w:p w14:paraId="430B5B4F" w14:textId="77777777" w:rsidR="00514C33" w:rsidRDefault="000854E5">
            <w:pPr>
              <w:pStyle w:val="Compact"/>
              <w:jc w:val="right"/>
            </w:pPr>
            <w:r>
              <w:t>0.1578079</w:t>
            </w:r>
          </w:p>
        </w:tc>
        <w:tc>
          <w:tcPr>
            <w:tcW w:w="0" w:type="auto"/>
          </w:tcPr>
          <w:p w14:paraId="25BACE87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0A91C8F1" w14:textId="77777777" w:rsidR="00514C33" w:rsidRDefault="000854E5">
            <w:pPr>
              <w:pStyle w:val="Compact"/>
              <w:jc w:val="right"/>
            </w:pPr>
            <w:r>
              <w:t>0.20</w:t>
            </w:r>
          </w:p>
        </w:tc>
      </w:tr>
      <w:tr w:rsidR="00514C33" w14:paraId="0FA731C8" w14:textId="77777777">
        <w:tc>
          <w:tcPr>
            <w:tcW w:w="0" w:type="auto"/>
          </w:tcPr>
          <w:p w14:paraId="62D371D9" w14:textId="77777777" w:rsidR="00514C33" w:rsidRDefault="000854E5">
            <w:pPr>
              <w:pStyle w:val="Compact"/>
            </w:pPr>
            <w:r>
              <w:t>Fluoranthene</w:t>
            </w:r>
          </w:p>
        </w:tc>
        <w:tc>
          <w:tcPr>
            <w:tcW w:w="0" w:type="auto"/>
          </w:tcPr>
          <w:p w14:paraId="64C37629" w14:textId="77777777" w:rsidR="00514C33" w:rsidRDefault="000854E5">
            <w:pPr>
              <w:pStyle w:val="Compact"/>
              <w:jc w:val="right"/>
            </w:pPr>
            <w:r>
              <w:t>0.0000012</w:t>
            </w:r>
          </w:p>
        </w:tc>
        <w:tc>
          <w:tcPr>
            <w:tcW w:w="0" w:type="auto"/>
          </w:tcPr>
          <w:p w14:paraId="3998E50D" w14:textId="77777777" w:rsidR="00514C33" w:rsidRDefault="000854E5">
            <w:pPr>
              <w:pStyle w:val="Compact"/>
              <w:jc w:val="right"/>
            </w:pPr>
            <w:r>
              <w:t>0.0003547</w:t>
            </w:r>
          </w:p>
        </w:tc>
        <w:tc>
          <w:tcPr>
            <w:tcW w:w="0" w:type="auto"/>
          </w:tcPr>
          <w:p w14:paraId="3997FB9D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169C925A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0233653F" w14:textId="77777777">
        <w:tc>
          <w:tcPr>
            <w:tcW w:w="0" w:type="auto"/>
          </w:tcPr>
          <w:p w14:paraId="1C2D8A25" w14:textId="77777777" w:rsidR="00514C33" w:rsidRDefault="000854E5">
            <w:pPr>
              <w:pStyle w:val="Compact"/>
            </w:pPr>
            <w:r>
              <w:t>p,p’-DDT</w:t>
            </w:r>
          </w:p>
        </w:tc>
        <w:tc>
          <w:tcPr>
            <w:tcW w:w="0" w:type="auto"/>
          </w:tcPr>
          <w:p w14:paraId="1A1961AB" w14:textId="77777777" w:rsidR="00514C33" w:rsidRDefault="000854E5">
            <w:pPr>
              <w:pStyle w:val="Compact"/>
              <w:jc w:val="right"/>
            </w:pPr>
            <w:r>
              <w:t>0.0000000</w:t>
            </w:r>
          </w:p>
        </w:tc>
        <w:tc>
          <w:tcPr>
            <w:tcW w:w="0" w:type="auto"/>
          </w:tcPr>
          <w:p w14:paraId="5AC4A7C0" w14:textId="77777777" w:rsidR="00514C33" w:rsidRDefault="000854E5">
            <w:pPr>
              <w:pStyle w:val="Compact"/>
              <w:jc w:val="right"/>
            </w:pPr>
            <w:r>
              <w:t>0.0000047</w:t>
            </w:r>
          </w:p>
        </w:tc>
        <w:tc>
          <w:tcPr>
            <w:tcW w:w="0" w:type="auto"/>
          </w:tcPr>
          <w:p w14:paraId="4564474B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330FDA38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3354D2CD" w14:textId="77777777">
        <w:tc>
          <w:tcPr>
            <w:tcW w:w="0" w:type="auto"/>
          </w:tcPr>
          <w:p w14:paraId="08BFDFA2" w14:textId="77777777" w:rsidR="00514C33" w:rsidRDefault="000854E5">
            <w:pPr>
              <w:pStyle w:val="Compact"/>
            </w:pPr>
            <w:r>
              <w:t>Dieldrin</w:t>
            </w:r>
          </w:p>
        </w:tc>
        <w:tc>
          <w:tcPr>
            <w:tcW w:w="0" w:type="auto"/>
          </w:tcPr>
          <w:p w14:paraId="43F2F0BE" w14:textId="77777777" w:rsidR="00514C33" w:rsidRDefault="000854E5">
            <w:pPr>
              <w:pStyle w:val="Compact"/>
              <w:jc w:val="right"/>
            </w:pPr>
            <w:r>
              <w:t>0.0000140</w:t>
            </w:r>
          </w:p>
        </w:tc>
        <w:tc>
          <w:tcPr>
            <w:tcW w:w="0" w:type="auto"/>
          </w:tcPr>
          <w:p w14:paraId="5A0A7DE8" w14:textId="77777777" w:rsidR="00514C33" w:rsidRDefault="000854E5">
            <w:pPr>
              <w:pStyle w:val="Compact"/>
              <w:jc w:val="right"/>
            </w:pPr>
            <w:r>
              <w:t>0.0047156</w:t>
            </w:r>
          </w:p>
        </w:tc>
        <w:tc>
          <w:tcPr>
            <w:tcW w:w="0" w:type="auto"/>
          </w:tcPr>
          <w:p w14:paraId="5F8D167B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42A4476C" w14:textId="77777777" w:rsidR="00514C33" w:rsidRDefault="000854E5">
            <w:pPr>
              <w:pStyle w:val="Compact"/>
              <w:jc w:val="right"/>
            </w:pPr>
            <w:r>
              <w:t>0.01</w:t>
            </w:r>
          </w:p>
        </w:tc>
      </w:tr>
      <w:tr w:rsidR="00514C33" w14:paraId="40E96B7A" w14:textId="77777777">
        <w:tc>
          <w:tcPr>
            <w:tcW w:w="0" w:type="auto"/>
          </w:tcPr>
          <w:p w14:paraId="5827D0C6" w14:textId="77777777" w:rsidR="00514C33" w:rsidRDefault="000854E5">
            <w:pPr>
              <w:pStyle w:val="Compact"/>
            </w:pPr>
            <w:r>
              <w:t>Aldrin</w:t>
            </w:r>
          </w:p>
        </w:tc>
        <w:tc>
          <w:tcPr>
            <w:tcW w:w="0" w:type="auto"/>
          </w:tcPr>
          <w:p w14:paraId="0A810EA7" w14:textId="77777777" w:rsidR="00514C33" w:rsidRDefault="000854E5">
            <w:pPr>
              <w:pStyle w:val="Compact"/>
              <w:jc w:val="right"/>
            </w:pPr>
            <w:r>
              <w:t>0.0000101</w:t>
            </w:r>
          </w:p>
        </w:tc>
        <w:tc>
          <w:tcPr>
            <w:tcW w:w="0" w:type="auto"/>
          </w:tcPr>
          <w:p w14:paraId="141BE487" w14:textId="77777777" w:rsidR="00514C33" w:rsidRDefault="000854E5">
            <w:pPr>
              <w:pStyle w:val="Compact"/>
              <w:jc w:val="right"/>
            </w:pPr>
            <w:r>
              <w:t>0.0036380</w:t>
            </w:r>
          </w:p>
        </w:tc>
        <w:tc>
          <w:tcPr>
            <w:tcW w:w="0" w:type="auto"/>
          </w:tcPr>
          <w:p w14:paraId="0D1AC9F1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57C1CD2F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6729300D" w14:textId="77777777">
        <w:tc>
          <w:tcPr>
            <w:tcW w:w="0" w:type="auto"/>
          </w:tcPr>
          <w:p w14:paraId="55CCF445" w14:textId="77777777" w:rsidR="00514C33" w:rsidRDefault="000854E5">
            <w:pPr>
              <w:pStyle w:val="Compact"/>
            </w:pPr>
            <w:r>
              <w:t>Heptachlor</w:t>
            </w:r>
          </w:p>
        </w:tc>
        <w:tc>
          <w:tcPr>
            <w:tcW w:w="0" w:type="auto"/>
          </w:tcPr>
          <w:p w14:paraId="32C3E9D0" w14:textId="77777777" w:rsidR="00514C33" w:rsidRDefault="000854E5">
            <w:pPr>
              <w:pStyle w:val="Compact"/>
              <w:jc w:val="right"/>
            </w:pPr>
            <w:r>
              <w:t>0.0000000</w:t>
            </w:r>
          </w:p>
        </w:tc>
        <w:tc>
          <w:tcPr>
            <w:tcW w:w="0" w:type="auto"/>
          </w:tcPr>
          <w:p w14:paraId="20ED95E0" w14:textId="77777777" w:rsidR="00514C33" w:rsidRDefault="000854E5">
            <w:pPr>
              <w:pStyle w:val="Compact"/>
              <w:jc w:val="right"/>
            </w:pPr>
            <w:r>
              <w:t>0.0000021</w:t>
            </w:r>
          </w:p>
        </w:tc>
        <w:tc>
          <w:tcPr>
            <w:tcW w:w="0" w:type="auto"/>
          </w:tcPr>
          <w:p w14:paraId="559B6686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45B90CB4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0CC3D6B6" w14:textId="77777777">
        <w:tc>
          <w:tcPr>
            <w:tcW w:w="0" w:type="auto"/>
          </w:tcPr>
          <w:p w14:paraId="32255AAF" w14:textId="77777777" w:rsidR="00514C33" w:rsidRDefault="000854E5">
            <w:pPr>
              <w:pStyle w:val="Compact"/>
            </w:pPr>
            <w:r>
              <w:t>Lindane</w:t>
            </w:r>
          </w:p>
        </w:tc>
        <w:tc>
          <w:tcPr>
            <w:tcW w:w="0" w:type="auto"/>
          </w:tcPr>
          <w:p w14:paraId="5E14BDFE" w14:textId="77777777" w:rsidR="00514C33" w:rsidRDefault="000854E5">
            <w:pPr>
              <w:pStyle w:val="Compact"/>
              <w:jc w:val="right"/>
            </w:pPr>
            <w:r>
              <w:t>0.0000063</w:t>
            </w:r>
          </w:p>
        </w:tc>
        <w:tc>
          <w:tcPr>
            <w:tcW w:w="0" w:type="auto"/>
          </w:tcPr>
          <w:p w14:paraId="5CC9B1FB" w14:textId="77777777" w:rsidR="00514C33" w:rsidRDefault="000854E5">
            <w:pPr>
              <w:pStyle w:val="Compact"/>
              <w:jc w:val="right"/>
            </w:pPr>
            <w:r>
              <w:t>0.0051959</w:t>
            </w:r>
          </w:p>
        </w:tc>
        <w:tc>
          <w:tcPr>
            <w:tcW w:w="0" w:type="auto"/>
          </w:tcPr>
          <w:p w14:paraId="40BDDBED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4EAAE299" w14:textId="77777777" w:rsidR="00514C33" w:rsidRDefault="000854E5">
            <w:pPr>
              <w:pStyle w:val="Compact"/>
              <w:jc w:val="right"/>
            </w:pPr>
            <w:r>
              <w:t>0.01</w:t>
            </w:r>
          </w:p>
        </w:tc>
      </w:tr>
      <w:tr w:rsidR="00514C33" w14:paraId="7EA075B4" w14:textId="77777777">
        <w:tc>
          <w:tcPr>
            <w:tcW w:w="0" w:type="auto"/>
          </w:tcPr>
          <w:p w14:paraId="5010B066" w14:textId="77777777" w:rsidR="00514C33" w:rsidRDefault="000854E5">
            <w:pPr>
              <w:pStyle w:val="Compact"/>
            </w:pPr>
            <w:r>
              <w:t>Disulfoton</w:t>
            </w:r>
          </w:p>
        </w:tc>
        <w:tc>
          <w:tcPr>
            <w:tcW w:w="0" w:type="auto"/>
          </w:tcPr>
          <w:p w14:paraId="2B4C204F" w14:textId="77777777" w:rsidR="00514C33" w:rsidRDefault="000854E5">
            <w:pPr>
              <w:pStyle w:val="Compact"/>
              <w:jc w:val="right"/>
            </w:pPr>
            <w:r>
              <w:t>0.0000001</w:t>
            </w:r>
          </w:p>
        </w:tc>
        <w:tc>
          <w:tcPr>
            <w:tcW w:w="0" w:type="auto"/>
          </w:tcPr>
          <w:p w14:paraId="228035B7" w14:textId="77777777" w:rsidR="00514C33" w:rsidRDefault="000854E5">
            <w:pPr>
              <w:pStyle w:val="Compact"/>
              <w:jc w:val="right"/>
            </w:pPr>
            <w:r>
              <w:t>0.0000846</w:t>
            </w:r>
          </w:p>
        </w:tc>
        <w:tc>
          <w:tcPr>
            <w:tcW w:w="0" w:type="auto"/>
          </w:tcPr>
          <w:p w14:paraId="2B997E1B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3A87965E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3292CD6F" w14:textId="77777777">
        <w:tc>
          <w:tcPr>
            <w:tcW w:w="0" w:type="auto"/>
          </w:tcPr>
          <w:p w14:paraId="6CD06742" w14:textId="77777777" w:rsidR="00514C33" w:rsidRDefault="000854E5">
            <w:pPr>
              <w:pStyle w:val="Compact"/>
            </w:pPr>
            <w:r>
              <w:t>Endrin</w:t>
            </w:r>
          </w:p>
        </w:tc>
        <w:tc>
          <w:tcPr>
            <w:tcW w:w="0" w:type="auto"/>
          </w:tcPr>
          <w:p w14:paraId="12164C56" w14:textId="77777777" w:rsidR="00514C33" w:rsidRDefault="000854E5">
            <w:pPr>
              <w:pStyle w:val="Compact"/>
              <w:jc w:val="right"/>
            </w:pPr>
            <w:r>
              <w:t>0.0000205</w:t>
            </w:r>
          </w:p>
        </w:tc>
        <w:tc>
          <w:tcPr>
            <w:tcW w:w="0" w:type="auto"/>
          </w:tcPr>
          <w:p w14:paraId="7C7B2E5E" w14:textId="77777777" w:rsidR="00514C33" w:rsidRDefault="000854E5">
            <w:pPr>
              <w:pStyle w:val="Compact"/>
              <w:jc w:val="right"/>
            </w:pPr>
            <w:r>
              <w:t>0.0110974</w:t>
            </w:r>
          </w:p>
        </w:tc>
        <w:tc>
          <w:tcPr>
            <w:tcW w:w="0" w:type="auto"/>
          </w:tcPr>
          <w:p w14:paraId="1CAED605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7A5539AE" w14:textId="77777777" w:rsidR="00514C33" w:rsidRDefault="000854E5">
            <w:pPr>
              <w:pStyle w:val="Compact"/>
              <w:jc w:val="right"/>
            </w:pPr>
            <w:r>
              <w:t>0.01</w:t>
            </w:r>
          </w:p>
        </w:tc>
      </w:tr>
      <w:tr w:rsidR="00514C33" w14:paraId="3D4B8AD6" w14:textId="77777777">
        <w:tc>
          <w:tcPr>
            <w:tcW w:w="0" w:type="auto"/>
          </w:tcPr>
          <w:p w14:paraId="44DFF3AA" w14:textId="77777777" w:rsidR="00514C33" w:rsidRDefault="000854E5">
            <w:pPr>
              <w:pStyle w:val="Compact"/>
            </w:pPr>
            <w:r>
              <w:t>Diazinon</w:t>
            </w:r>
          </w:p>
        </w:tc>
        <w:tc>
          <w:tcPr>
            <w:tcW w:w="0" w:type="auto"/>
          </w:tcPr>
          <w:p w14:paraId="5E93A084" w14:textId="77777777" w:rsidR="00514C33" w:rsidRDefault="000854E5">
            <w:pPr>
              <w:pStyle w:val="Compact"/>
              <w:jc w:val="right"/>
            </w:pPr>
            <w:r>
              <w:t>0.0000002</w:t>
            </w:r>
          </w:p>
        </w:tc>
        <w:tc>
          <w:tcPr>
            <w:tcW w:w="0" w:type="auto"/>
          </w:tcPr>
          <w:p w14:paraId="6081C709" w14:textId="77777777" w:rsidR="00514C33" w:rsidRDefault="000854E5">
            <w:pPr>
              <w:pStyle w:val="Compact"/>
              <w:jc w:val="right"/>
            </w:pPr>
            <w:r>
              <w:t>0.0001608</w:t>
            </w:r>
          </w:p>
        </w:tc>
        <w:tc>
          <w:tcPr>
            <w:tcW w:w="0" w:type="auto"/>
          </w:tcPr>
          <w:p w14:paraId="6DBD915D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1C7E889C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00B2263C" w14:textId="77777777">
        <w:tc>
          <w:tcPr>
            <w:tcW w:w="0" w:type="auto"/>
          </w:tcPr>
          <w:p w14:paraId="1619F622" w14:textId="77777777" w:rsidR="00514C33" w:rsidRDefault="000854E5">
            <w:pPr>
              <w:pStyle w:val="Compact"/>
            </w:pPr>
            <w:r>
              <w:t>Heptachlor epoxide</w:t>
            </w:r>
          </w:p>
        </w:tc>
        <w:tc>
          <w:tcPr>
            <w:tcW w:w="0" w:type="auto"/>
          </w:tcPr>
          <w:p w14:paraId="7D042747" w14:textId="77777777" w:rsidR="00514C33" w:rsidRDefault="000854E5">
            <w:pPr>
              <w:pStyle w:val="Compact"/>
              <w:jc w:val="right"/>
            </w:pPr>
            <w:r>
              <w:t>0.0000000</w:t>
            </w:r>
          </w:p>
        </w:tc>
        <w:tc>
          <w:tcPr>
            <w:tcW w:w="0" w:type="auto"/>
          </w:tcPr>
          <w:p w14:paraId="2363C016" w14:textId="77777777" w:rsidR="00514C33" w:rsidRDefault="000854E5">
            <w:pPr>
              <w:pStyle w:val="Compact"/>
              <w:jc w:val="right"/>
            </w:pPr>
            <w:r>
              <w:t>0.0000021</w:t>
            </w:r>
          </w:p>
        </w:tc>
        <w:tc>
          <w:tcPr>
            <w:tcW w:w="0" w:type="auto"/>
          </w:tcPr>
          <w:p w14:paraId="44CCD80B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018905DA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0AADF994" w14:textId="77777777">
        <w:tc>
          <w:tcPr>
            <w:tcW w:w="0" w:type="auto"/>
          </w:tcPr>
          <w:p w14:paraId="4D717B74" w14:textId="77777777" w:rsidR="00514C33" w:rsidRDefault="000854E5">
            <w:pPr>
              <w:pStyle w:val="Compact"/>
            </w:pPr>
            <w:r>
              <w:t>Pentachlorophenol</w:t>
            </w:r>
          </w:p>
        </w:tc>
        <w:tc>
          <w:tcPr>
            <w:tcW w:w="0" w:type="auto"/>
          </w:tcPr>
          <w:p w14:paraId="1599E433" w14:textId="77777777" w:rsidR="00514C33" w:rsidRDefault="000854E5">
            <w:pPr>
              <w:pStyle w:val="Compact"/>
              <w:jc w:val="right"/>
            </w:pPr>
            <w:r>
              <w:t>0.0000017</w:t>
            </w:r>
          </w:p>
        </w:tc>
        <w:tc>
          <w:tcPr>
            <w:tcW w:w="0" w:type="auto"/>
          </w:tcPr>
          <w:p w14:paraId="4BD43598" w14:textId="77777777" w:rsidR="00514C33" w:rsidRDefault="000854E5">
            <w:pPr>
              <w:pStyle w:val="Compact"/>
              <w:jc w:val="right"/>
            </w:pPr>
            <w:r>
              <w:t>0.0000052</w:t>
            </w:r>
          </w:p>
        </w:tc>
        <w:tc>
          <w:tcPr>
            <w:tcW w:w="0" w:type="auto"/>
          </w:tcPr>
          <w:p w14:paraId="2718E37C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00DBC8AB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7254A10E" w14:textId="77777777">
        <w:tc>
          <w:tcPr>
            <w:tcW w:w="0" w:type="auto"/>
          </w:tcPr>
          <w:p w14:paraId="4F4C51BF" w14:textId="77777777" w:rsidR="00514C33" w:rsidRDefault="000854E5">
            <w:pPr>
              <w:pStyle w:val="Compact"/>
            </w:pPr>
            <w:r>
              <w:t>Dibutyl phthalate</w:t>
            </w:r>
          </w:p>
        </w:tc>
        <w:tc>
          <w:tcPr>
            <w:tcW w:w="0" w:type="auto"/>
          </w:tcPr>
          <w:p w14:paraId="3DE8ED75" w14:textId="77777777" w:rsidR="00514C33" w:rsidRDefault="000854E5">
            <w:pPr>
              <w:pStyle w:val="Compact"/>
              <w:jc w:val="right"/>
            </w:pPr>
            <w:r>
              <w:t>0.0000256</w:t>
            </w:r>
          </w:p>
        </w:tc>
        <w:tc>
          <w:tcPr>
            <w:tcW w:w="0" w:type="auto"/>
          </w:tcPr>
          <w:p w14:paraId="2BEA743A" w14:textId="77777777" w:rsidR="00514C33" w:rsidRDefault="000854E5">
            <w:pPr>
              <w:pStyle w:val="Compact"/>
              <w:jc w:val="right"/>
            </w:pPr>
            <w:r>
              <w:t>0.0044487</w:t>
            </w:r>
          </w:p>
        </w:tc>
        <w:tc>
          <w:tcPr>
            <w:tcW w:w="0" w:type="auto"/>
          </w:tcPr>
          <w:p w14:paraId="5C799CED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4086115B" w14:textId="77777777" w:rsidR="00514C33" w:rsidRDefault="000854E5">
            <w:pPr>
              <w:pStyle w:val="Compact"/>
              <w:jc w:val="right"/>
            </w:pPr>
            <w:r>
              <w:t>0.01</w:t>
            </w:r>
          </w:p>
        </w:tc>
      </w:tr>
      <w:tr w:rsidR="00514C33" w14:paraId="7110047B" w14:textId="77777777">
        <w:tc>
          <w:tcPr>
            <w:tcW w:w="0" w:type="auto"/>
          </w:tcPr>
          <w:p w14:paraId="33B37D7D" w14:textId="77777777" w:rsidR="00514C33" w:rsidRDefault="000854E5">
            <w:pPr>
              <w:pStyle w:val="Compact"/>
            </w:pPr>
            <w:r>
              <w:t>Chlorpyrifos</w:t>
            </w:r>
          </w:p>
        </w:tc>
        <w:tc>
          <w:tcPr>
            <w:tcW w:w="0" w:type="auto"/>
          </w:tcPr>
          <w:p w14:paraId="07E1F15E" w14:textId="77777777" w:rsidR="00514C33" w:rsidRDefault="000854E5">
            <w:pPr>
              <w:pStyle w:val="Compact"/>
              <w:jc w:val="right"/>
            </w:pPr>
            <w:r>
              <w:t>0.0000002</w:t>
            </w:r>
          </w:p>
        </w:tc>
        <w:tc>
          <w:tcPr>
            <w:tcW w:w="0" w:type="auto"/>
          </w:tcPr>
          <w:p w14:paraId="01F5452C" w14:textId="77777777" w:rsidR="00514C33" w:rsidRDefault="000854E5">
            <w:pPr>
              <w:pStyle w:val="Compact"/>
              <w:jc w:val="right"/>
            </w:pPr>
            <w:r>
              <w:t>0.0000950</w:t>
            </w:r>
          </w:p>
        </w:tc>
        <w:tc>
          <w:tcPr>
            <w:tcW w:w="0" w:type="auto"/>
          </w:tcPr>
          <w:p w14:paraId="396B47EE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63B34FFA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1CAECCD2" w14:textId="77777777">
        <w:tc>
          <w:tcPr>
            <w:tcW w:w="0" w:type="auto"/>
          </w:tcPr>
          <w:p w14:paraId="0E88DAA6" w14:textId="77777777" w:rsidR="00514C33" w:rsidRDefault="000854E5">
            <w:pPr>
              <w:pStyle w:val="Compact"/>
            </w:pPr>
            <w:r>
              <w:t>Di(2-ethylhexyl) phthalate</w:t>
            </w:r>
          </w:p>
        </w:tc>
        <w:tc>
          <w:tcPr>
            <w:tcW w:w="0" w:type="auto"/>
          </w:tcPr>
          <w:p w14:paraId="3338BE70" w14:textId="77777777" w:rsidR="00514C33" w:rsidRDefault="000854E5">
            <w:pPr>
              <w:pStyle w:val="Compact"/>
              <w:jc w:val="right"/>
            </w:pPr>
            <w:r>
              <w:t>0.0000256</w:t>
            </w:r>
          </w:p>
        </w:tc>
        <w:tc>
          <w:tcPr>
            <w:tcW w:w="0" w:type="auto"/>
          </w:tcPr>
          <w:p w14:paraId="22EEA801" w14:textId="77777777" w:rsidR="00514C33" w:rsidRDefault="000854E5">
            <w:pPr>
              <w:pStyle w:val="Compact"/>
              <w:jc w:val="right"/>
            </w:pPr>
            <w:r>
              <w:t>0.0044487</w:t>
            </w:r>
          </w:p>
        </w:tc>
        <w:tc>
          <w:tcPr>
            <w:tcW w:w="0" w:type="auto"/>
          </w:tcPr>
          <w:p w14:paraId="38AFF59F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516EA4A2" w14:textId="77777777" w:rsidR="00514C33" w:rsidRDefault="000854E5">
            <w:pPr>
              <w:pStyle w:val="Compact"/>
              <w:jc w:val="right"/>
            </w:pPr>
            <w:r>
              <w:t>0.01</w:t>
            </w:r>
          </w:p>
        </w:tc>
      </w:tr>
      <w:tr w:rsidR="00514C33" w14:paraId="2B0D7F78" w14:textId="77777777">
        <w:tc>
          <w:tcPr>
            <w:tcW w:w="0" w:type="auto"/>
          </w:tcPr>
          <w:p w14:paraId="78F45254" w14:textId="77777777" w:rsidR="00514C33" w:rsidRDefault="000854E5">
            <w:pPr>
              <w:pStyle w:val="Compact"/>
            </w:pPr>
            <w:r>
              <w:t>2,4,6-Trichlorophenol</w:t>
            </w:r>
          </w:p>
        </w:tc>
        <w:tc>
          <w:tcPr>
            <w:tcW w:w="0" w:type="auto"/>
          </w:tcPr>
          <w:p w14:paraId="500749A4" w14:textId="77777777" w:rsidR="00514C33" w:rsidRDefault="000854E5">
            <w:pPr>
              <w:pStyle w:val="Compact"/>
              <w:jc w:val="right"/>
            </w:pPr>
            <w:r>
              <w:t>0.0000000</w:t>
            </w:r>
          </w:p>
        </w:tc>
        <w:tc>
          <w:tcPr>
            <w:tcW w:w="0" w:type="auto"/>
          </w:tcPr>
          <w:p w14:paraId="42A0EC6C" w14:textId="77777777" w:rsidR="00514C33" w:rsidRDefault="000854E5">
            <w:pPr>
              <w:pStyle w:val="Compact"/>
              <w:jc w:val="right"/>
            </w:pPr>
            <w:r>
              <w:t>0.0000173</w:t>
            </w:r>
          </w:p>
        </w:tc>
        <w:tc>
          <w:tcPr>
            <w:tcW w:w="0" w:type="auto"/>
          </w:tcPr>
          <w:p w14:paraId="329ACEE4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77FFCAA1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1FCD54E4" w14:textId="77777777">
        <w:tc>
          <w:tcPr>
            <w:tcW w:w="0" w:type="auto"/>
          </w:tcPr>
          <w:p w14:paraId="3FDFF789" w14:textId="77777777" w:rsidR="00514C33" w:rsidRDefault="000854E5">
            <w:pPr>
              <w:pStyle w:val="Compact"/>
            </w:pPr>
            <w:r>
              <w:t>Ethion</w:t>
            </w:r>
          </w:p>
        </w:tc>
        <w:tc>
          <w:tcPr>
            <w:tcW w:w="0" w:type="auto"/>
          </w:tcPr>
          <w:p w14:paraId="0E280D8D" w14:textId="77777777" w:rsidR="00514C33" w:rsidRDefault="000854E5">
            <w:pPr>
              <w:pStyle w:val="Compact"/>
              <w:jc w:val="right"/>
            </w:pPr>
            <w:r>
              <w:t>0.0000002</w:t>
            </w:r>
          </w:p>
        </w:tc>
        <w:tc>
          <w:tcPr>
            <w:tcW w:w="0" w:type="auto"/>
          </w:tcPr>
          <w:p w14:paraId="319C9857" w14:textId="77777777" w:rsidR="00514C33" w:rsidRDefault="000854E5">
            <w:pPr>
              <w:pStyle w:val="Compact"/>
              <w:jc w:val="right"/>
            </w:pPr>
            <w:r>
              <w:t>0.0001369</w:t>
            </w:r>
          </w:p>
        </w:tc>
        <w:tc>
          <w:tcPr>
            <w:tcW w:w="0" w:type="auto"/>
          </w:tcPr>
          <w:p w14:paraId="5F8D0B55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40F8B1E4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778E3895" w14:textId="77777777">
        <w:tc>
          <w:tcPr>
            <w:tcW w:w="0" w:type="auto"/>
          </w:tcPr>
          <w:p w14:paraId="233E793C" w14:textId="77777777" w:rsidR="00514C33" w:rsidRDefault="000854E5">
            <w:pPr>
              <w:pStyle w:val="Compact"/>
            </w:pPr>
            <w:r>
              <w:t>Azinphos-methyl</w:t>
            </w:r>
          </w:p>
        </w:tc>
        <w:tc>
          <w:tcPr>
            <w:tcW w:w="0" w:type="auto"/>
          </w:tcPr>
          <w:p w14:paraId="2EBDB46F" w14:textId="77777777" w:rsidR="00514C33" w:rsidRDefault="000854E5">
            <w:pPr>
              <w:pStyle w:val="Compact"/>
              <w:jc w:val="right"/>
            </w:pPr>
            <w:r>
              <w:t>0.0000000</w:t>
            </w:r>
          </w:p>
        </w:tc>
        <w:tc>
          <w:tcPr>
            <w:tcW w:w="0" w:type="auto"/>
          </w:tcPr>
          <w:p w14:paraId="3EBFE4A9" w14:textId="77777777" w:rsidR="00514C33" w:rsidRDefault="000854E5">
            <w:pPr>
              <w:pStyle w:val="Compact"/>
              <w:jc w:val="right"/>
            </w:pPr>
            <w:r>
              <w:t>0.0000007</w:t>
            </w:r>
          </w:p>
        </w:tc>
        <w:tc>
          <w:tcPr>
            <w:tcW w:w="0" w:type="auto"/>
          </w:tcPr>
          <w:p w14:paraId="62B3F52B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2CD1614B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485D5CF3" w14:textId="77777777">
        <w:tc>
          <w:tcPr>
            <w:tcW w:w="0" w:type="auto"/>
          </w:tcPr>
          <w:p w14:paraId="261DB121" w14:textId="77777777" w:rsidR="00514C33" w:rsidRDefault="000854E5">
            <w:pPr>
              <w:pStyle w:val="Compact"/>
            </w:pPr>
            <w:r>
              <w:t>2,4,5-Trichlorophenol</w:t>
            </w:r>
          </w:p>
        </w:tc>
        <w:tc>
          <w:tcPr>
            <w:tcW w:w="0" w:type="auto"/>
          </w:tcPr>
          <w:p w14:paraId="5C210259" w14:textId="77777777" w:rsidR="00514C33" w:rsidRDefault="000854E5">
            <w:pPr>
              <w:pStyle w:val="Compact"/>
              <w:jc w:val="right"/>
            </w:pPr>
            <w:r>
              <w:t>0.0000001</w:t>
            </w:r>
          </w:p>
        </w:tc>
        <w:tc>
          <w:tcPr>
            <w:tcW w:w="0" w:type="auto"/>
          </w:tcPr>
          <w:p w14:paraId="7963F57B" w14:textId="77777777" w:rsidR="00514C33" w:rsidRDefault="000854E5">
            <w:pPr>
              <w:pStyle w:val="Compact"/>
              <w:jc w:val="right"/>
            </w:pPr>
            <w:r>
              <w:t>0.0000954</w:t>
            </w:r>
          </w:p>
        </w:tc>
        <w:tc>
          <w:tcPr>
            <w:tcW w:w="0" w:type="auto"/>
          </w:tcPr>
          <w:p w14:paraId="0ACD7822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07865AFD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358B14DF" w14:textId="77777777">
        <w:tc>
          <w:tcPr>
            <w:tcW w:w="0" w:type="auto"/>
          </w:tcPr>
          <w:p w14:paraId="40C3A33B" w14:textId="77777777" w:rsidR="00514C33" w:rsidRDefault="000854E5">
            <w:pPr>
              <w:pStyle w:val="Compact"/>
            </w:pPr>
            <w:r>
              <w:t>Parathion</w:t>
            </w:r>
          </w:p>
        </w:tc>
        <w:tc>
          <w:tcPr>
            <w:tcW w:w="0" w:type="auto"/>
          </w:tcPr>
          <w:p w14:paraId="2C59D6D1" w14:textId="77777777" w:rsidR="00514C33" w:rsidRDefault="000854E5">
            <w:pPr>
              <w:pStyle w:val="Compact"/>
              <w:jc w:val="right"/>
            </w:pPr>
            <w:r>
              <w:t>0.0000011</w:t>
            </w:r>
          </w:p>
        </w:tc>
        <w:tc>
          <w:tcPr>
            <w:tcW w:w="0" w:type="auto"/>
          </w:tcPr>
          <w:p w14:paraId="0D92D53D" w14:textId="77777777" w:rsidR="00514C33" w:rsidRDefault="000854E5">
            <w:pPr>
              <w:pStyle w:val="Compact"/>
              <w:jc w:val="right"/>
            </w:pPr>
            <w:r>
              <w:t>0.0006720</w:t>
            </w:r>
          </w:p>
        </w:tc>
        <w:tc>
          <w:tcPr>
            <w:tcW w:w="0" w:type="auto"/>
          </w:tcPr>
          <w:p w14:paraId="550B394F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2AA275B9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19186903" w14:textId="77777777">
        <w:tc>
          <w:tcPr>
            <w:tcW w:w="0" w:type="auto"/>
          </w:tcPr>
          <w:p w14:paraId="33AC809C" w14:textId="77777777" w:rsidR="00514C33" w:rsidRDefault="000854E5">
            <w:pPr>
              <w:pStyle w:val="Compact"/>
            </w:pPr>
            <w:r>
              <w:t>Benzo(b)fluoranthene</w:t>
            </w:r>
          </w:p>
        </w:tc>
        <w:tc>
          <w:tcPr>
            <w:tcW w:w="0" w:type="auto"/>
          </w:tcPr>
          <w:p w14:paraId="7BCEB317" w14:textId="77777777" w:rsidR="00514C33" w:rsidRDefault="000854E5">
            <w:pPr>
              <w:pStyle w:val="Compact"/>
              <w:jc w:val="right"/>
            </w:pPr>
            <w:r>
              <w:t>0.0000008</w:t>
            </w:r>
          </w:p>
        </w:tc>
        <w:tc>
          <w:tcPr>
            <w:tcW w:w="0" w:type="auto"/>
          </w:tcPr>
          <w:p w14:paraId="43B97211" w14:textId="77777777" w:rsidR="00514C33" w:rsidRDefault="000854E5">
            <w:pPr>
              <w:pStyle w:val="Compact"/>
              <w:jc w:val="right"/>
            </w:pPr>
            <w:r>
              <w:t>0.0004048</w:t>
            </w:r>
          </w:p>
        </w:tc>
        <w:tc>
          <w:tcPr>
            <w:tcW w:w="0" w:type="auto"/>
          </w:tcPr>
          <w:p w14:paraId="3C59C1A1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5A6613F4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0E4E71B1" w14:textId="77777777">
        <w:tc>
          <w:tcPr>
            <w:tcW w:w="0" w:type="auto"/>
          </w:tcPr>
          <w:p w14:paraId="588144BF" w14:textId="77777777" w:rsidR="00514C33" w:rsidRDefault="000854E5">
            <w:pPr>
              <w:pStyle w:val="Compact"/>
            </w:pPr>
            <w:r>
              <w:t>Trifluralin</w:t>
            </w:r>
          </w:p>
        </w:tc>
        <w:tc>
          <w:tcPr>
            <w:tcW w:w="0" w:type="auto"/>
          </w:tcPr>
          <w:p w14:paraId="7237371D" w14:textId="77777777" w:rsidR="00514C33" w:rsidRDefault="000854E5">
            <w:pPr>
              <w:pStyle w:val="Compact"/>
              <w:jc w:val="right"/>
            </w:pPr>
            <w:r>
              <w:t>0.0003642</w:t>
            </w:r>
          </w:p>
        </w:tc>
        <w:tc>
          <w:tcPr>
            <w:tcW w:w="0" w:type="auto"/>
          </w:tcPr>
          <w:p w14:paraId="4B4A4AAC" w14:textId="77777777" w:rsidR="00514C33" w:rsidRDefault="000854E5">
            <w:pPr>
              <w:pStyle w:val="Compact"/>
              <w:jc w:val="right"/>
            </w:pPr>
            <w:r>
              <w:t>0.1946423</w:t>
            </w:r>
          </w:p>
        </w:tc>
        <w:tc>
          <w:tcPr>
            <w:tcW w:w="0" w:type="auto"/>
          </w:tcPr>
          <w:p w14:paraId="7C1F7B20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5EC3883D" w14:textId="77777777" w:rsidR="00514C33" w:rsidRDefault="000854E5">
            <w:pPr>
              <w:pStyle w:val="Compact"/>
              <w:jc w:val="right"/>
            </w:pPr>
            <w:r>
              <w:t>0.24</w:t>
            </w:r>
          </w:p>
        </w:tc>
      </w:tr>
      <w:tr w:rsidR="00514C33" w14:paraId="464C668B" w14:textId="77777777">
        <w:tc>
          <w:tcPr>
            <w:tcW w:w="0" w:type="auto"/>
          </w:tcPr>
          <w:p w14:paraId="726C4B7F" w14:textId="77777777" w:rsidR="00514C33" w:rsidRDefault="000854E5">
            <w:pPr>
              <w:pStyle w:val="Compact"/>
            </w:pPr>
            <w:r>
              <w:t>Acenaphthene</w:t>
            </w:r>
          </w:p>
        </w:tc>
        <w:tc>
          <w:tcPr>
            <w:tcW w:w="0" w:type="auto"/>
          </w:tcPr>
          <w:p w14:paraId="3F9929D1" w14:textId="77777777" w:rsidR="00514C33" w:rsidRDefault="000854E5">
            <w:pPr>
              <w:pStyle w:val="Compact"/>
              <w:jc w:val="right"/>
            </w:pPr>
            <w:r>
              <w:t>0.0000002</w:t>
            </w:r>
          </w:p>
        </w:tc>
        <w:tc>
          <w:tcPr>
            <w:tcW w:w="0" w:type="auto"/>
          </w:tcPr>
          <w:p w14:paraId="71E6194E" w14:textId="77777777" w:rsidR="00514C33" w:rsidRDefault="000854E5">
            <w:pPr>
              <w:pStyle w:val="Compact"/>
              <w:jc w:val="right"/>
            </w:pPr>
            <w:r>
              <w:t>0.0000342</w:t>
            </w:r>
          </w:p>
        </w:tc>
        <w:tc>
          <w:tcPr>
            <w:tcW w:w="0" w:type="auto"/>
          </w:tcPr>
          <w:p w14:paraId="2365B222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0F6F924E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4CBBB251" w14:textId="77777777">
        <w:tc>
          <w:tcPr>
            <w:tcW w:w="0" w:type="auto"/>
          </w:tcPr>
          <w:p w14:paraId="7C06C2C7" w14:textId="77777777" w:rsidR="00514C33" w:rsidRDefault="000854E5">
            <w:pPr>
              <w:pStyle w:val="Compact"/>
            </w:pPr>
            <w:r>
              <w:t>p,p’-DDD</w:t>
            </w:r>
          </w:p>
        </w:tc>
        <w:tc>
          <w:tcPr>
            <w:tcW w:w="0" w:type="auto"/>
          </w:tcPr>
          <w:p w14:paraId="2A6B35CB" w14:textId="77777777" w:rsidR="00514C33" w:rsidRDefault="000854E5">
            <w:pPr>
              <w:pStyle w:val="Compact"/>
              <w:jc w:val="right"/>
            </w:pPr>
            <w:r>
              <w:t>0.0000043</w:t>
            </w:r>
          </w:p>
        </w:tc>
        <w:tc>
          <w:tcPr>
            <w:tcW w:w="0" w:type="auto"/>
          </w:tcPr>
          <w:p w14:paraId="6DFB7CFE" w14:textId="77777777" w:rsidR="00514C33" w:rsidRDefault="000854E5">
            <w:pPr>
              <w:pStyle w:val="Compact"/>
              <w:jc w:val="right"/>
            </w:pPr>
            <w:r>
              <w:t>0.0005338</w:t>
            </w:r>
          </w:p>
        </w:tc>
        <w:tc>
          <w:tcPr>
            <w:tcW w:w="0" w:type="auto"/>
          </w:tcPr>
          <w:p w14:paraId="63F70AB7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176304CC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010338EA" w14:textId="77777777">
        <w:tc>
          <w:tcPr>
            <w:tcW w:w="0" w:type="auto"/>
          </w:tcPr>
          <w:p w14:paraId="57B4ADB5" w14:textId="77777777" w:rsidR="00514C33" w:rsidRDefault="000854E5">
            <w:pPr>
              <w:pStyle w:val="Compact"/>
            </w:pPr>
            <w:r>
              <w:t>Benzidine</w:t>
            </w:r>
          </w:p>
        </w:tc>
        <w:tc>
          <w:tcPr>
            <w:tcW w:w="0" w:type="auto"/>
          </w:tcPr>
          <w:p w14:paraId="4978E241" w14:textId="77777777" w:rsidR="00514C33" w:rsidRDefault="000854E5">
            <w:pPr>
              <w:pStyle w:val="Compact"/>
              <w:jc w:val="right"/>
            </w:pPr>
            <w:r>
              <w:t>0.0000014</w:t>
            </w:r>
          </w:p>
        </w:tc>
        <w:tc>
          <w:tcPr>
            <w:tcW w:w="0" w:type="auto"/>
          </w:tcPr>
          <w:p w14:paraId="3D8CA7DD" w14:textId="77777777" w:rsidR="00514C33" w:rsidRDefault="000854E5">
            <w:pPr>
              <w:pStyle w:val="Compact"/>
              <w:jc w:val="right"/>
            </w:pPr>
            <w:r>
              <w:t>0.0003953</w:t>
            </w:r>
          </w:p>
        </w:tc>
        <w:tc>
          <w:tcPr>
            <w:tcW w:w="0" w:type="auto"/>
          </w:tcPr>
          <w:p w14:paraId="5810915D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0EA592F3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5E2BDCB0" w14:textId="77777777">
        <w:tc>
          <w:tcPr>
            <w:tcW w:w="0" w:type="auto"/>
          </w:tcPr>
          <w:p w14:paraId="73AB2B2B" w14:textId="77777777" w:rsidR="00514C33" w:rsidRDefault="000854E5">
            <w:pPr>
              <w:pStyle w:val="Compact"/>
            </w:pPr>
            <w:r>
              <w:t>Endosulfan</w:t>
            </w:r>
          </w:p>
        </w:tc>
        <w:tc>
          <w:tcPr>
            <w:tcW w:w="0" w:type="auto"/>
          </w:tcPr>
          <w:p w14:paraId="08A3F960" w14:textId="77777777" w:rsidR="00514C33" w:rsidRDefault="000854E5">
            <w:pPr>
              <w:pStyle w:val="Compact"/>
              <w:jc w:val="right"/>
            </w:pPr>
            <w:r>
              <w:t>0.0000260</w:t>
            </w:r>
          </w:p>
        </w:tc>
        <w:tc>
          <w:tcPr>
            <w:tcW w:w="0" w:type="auto"/>
          </w:tcPr>
          <w:p w14:paraId="15A29458" w14:textId="77777777" w:rsidR="00514C33" w:rsidRDefault="000854E5">
            <w:pPr>
              <w:pStyle w:val="Compact"/>
              <w:jc w:val="right"/>
            </w:pPr>
            <w:r>
              <w:t>0.0167759</w:t>
            </w:r>
          </w:p>
        </w:tc>
        <w:tc>
          <w:tcPr>
            <w:tcW w:w="0" w:type="auto"/>
          </w:tcPr>
          <w:p w14:paraId="1921BDDA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3E7D0B6B" w14:textId="77777777" w:rsidR="00514C33" w:rsidRDefault="000854E5">
            <w:pPr>
              <w:pStyle w:val="Compact"/>
              <w:jc w:val="right"/>
            </w:pPr>
            <w:r>
              <w:t>0.02</w:t>
            </w:r>
          </w:p>
        </w:tc>
      </w:tr>
      <w:tr w:rsidR="00514C33" w14:paraId="1A9FA8AC" w14:textId="77777777">
        <w:tc>
          <w:tcPr>
            <w:tcW w:w="0" w:type="auto"/>
          </w:tcPr>
          <w:p w14:paraId="53BE3D74" w14:textId="77777777" w:rsidR="00514C33" w:rsidRDefault="000854E5">
            <w:pPr>
              <w:pStyle w:val="Compact"/>
            </w:pPr>
            <w:r>
              <w:t>Methoxychlor</w:t>
            </w:r>
          </w:p>
        </w:tc>
        <w:tc>
          <w:tcPr>
            <w:tcW w:w="0" w:type="auto"/>
          </w:tcPr>
          <w:p w14:paraId="44486C19" w14:textId="77777777" w:rsidR="00514C33" w:rsidRDefault="000854E5">
            <w:pPr>
              <w:pStyle w:val="Compact"/>
              <w:jc w:val="right"/>
            </w:pPr>
            <w:r>
              <w:t>0.0000000</w:t>
            </w:r>
          </w:p>
        </w:tc>
        <w:tc>
          <w:tcPr>
            <w:tcW w:w="0" w:type="auto"/>
          </w:tcPr>
          <w:p w14:paraId="2967D692" w14:textId="77777777" w:rsidR="00514C33" w:rsidRDefault="000854E5">
            <w:pPr>
              <w:pStyle w:val="Compact"/>
              <w:jc w:val="right"/>
            </w:pPr>
            <w:r>
              <w:t>0.0000102</w:t>
            </w:r>
          </w:p>
        </w:tc>
        <w:tc>
          <w:tcPr>
            <w:tcW w:w="0" w:type="auto"/>
          </w:tcPr>
          <w:p w14:paraId="0F9F7090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72AE0FC3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1BAA2497" w14:textId="77777777">
        <w:tc>
          <w:tcPr>
            <w:tcW w:w="0" w:type="auto"/>
          </w:tcPr>
          <w:p w14:paraId="7A1699A2" w14:textId="77777777" w:rsidR="00514C33" w:rsidRDefault="000854E5">
            <w:pPr>
              <w:pStyle w:val="Compact"/>
            </w:pPr>
            <w:r>
              <w:t>2,4-Dinitrophenol</w:t>
            </w:r>
          </w:p>
        </w:tc>
        <w:tc>
          <w:tcPr>
            <w:tcW w:w="0" w:type="auto"/>
          </w:tcPr>
          <w:p w14:paraId="5010E32C" w14:textId="77777777" w:rsidR="00514C33" w:rsidRDefault="000854E5">
            <w:pPr>
              <w:pStyle w:val="Compact"/>
              <w:jc w:val="right"/>
            </w:pPr>
            <w:r>
              <w:t>0.0000048</w:t>
            </w:r>
          </w:p>
        </w:tc>
        <w:tc>
          <w:tcPr>
            <w:tcW w:w="0" w:type="auto"/>
          </w:tcPr>
          <w:p w14:paraId="32E7EA9F" w14:textId="77777777" w:rsidR="00514C33" w:rsidRDefault="000854E5">
            <w:pPr>
              <w:pStyle w:val="Compact"/>
              <w:jc w:val="right"/>
            </w:pPr>
            <w:r>
              <w:t>0.0007032</w:t>
            </w:r>
          </w:p>
        </w:tc>
        <w:tc>
          <w:tcPr>
            <w:tcW w:w="0" w:type="auto"/>
          </w:tcPr>
          <w:p w14:paraId="0620B539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2FD50EEB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3284771D" w14:textId="77777777">
        <w:tc>
          <w:tcPr>
            <w:tcW w:w="0" w:type="auto"/>
          </w:tcPr>
          <w:p w14:paraId="694A78D0" w14:textId="77777777" w:rsidR="00514C33" w:rsidRDefault="000854E5">
            <w:pPr>
              <w:pStyle w:val="Compact"/>
            </w:pPr>
            <w:r>
              <w:t>2,4-Dinitrotoluene</w:t>
            </w:r>
          </w:p>
        </w:tc>
        <w:tc>
          <w:tcPr>
            <w:tcW w:w="0" w:type="auto"/>
          </w:tcPr>
          <w:p w14:paraId="6909BA19" w14:textId="77777777" w:rsidR="00514C33" w:rsidRDefault="000854E5">
            <w:pPr>
              <w:pStyle w:val="Compact"/>
              <w:jc w:val="right"/>
            </w:pPr>
            <w:r>
              <w:t>0.0000008</w:t>
            </w:r>
          </w:p>
        </w:tc>
        <w:tc>
          <w:tcPr>
            <w:tcW w:w="0" w:type="auto"/>
          </w:tcPr>
          <w:p w14:paraId="3535388F" w14:textId="77777777" w:rsidR="00514C33" w:rsidRDefault="000854E5">
            <w:pPr>
              <w:pStyle w:val="Compact"/>
              <w:jc w:val="right"/>
            </w:pPr>
            <w:r>
              <w:t>0.0001844</w:t>
            </w:r>
          </w:p>
        </w:tc>
        <w:tc>
          <w:tcPr>
            <w:tcW w:w="0" w:type="auto"/>
          </w:tcPr>
          <w:p w14:paraId="55C799DE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6566C445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4DFD882D" w14:textId="77777777">
        <w:tc>
          <w:tcPr>
            <w:tcW w:w="0" w:type="auto"/>
          </w:tcPr>
          <w:p w14:paraId="1EDA6A87" w14:textId="77777777" w:rsidR="00514C33" w:rsidRDefault="000854E5">
            <w:pPr>
              <w:pStyle w:val="Compact"/>
            </w:pPr>
            <w:r>
              <w:t>Dicofol</w:t>
            </w:r>
          </w:p>
        </w:tc>
        <w:tc>
          <w:tcPr>
            <w:tcW w:w="0" w:type="auto"/>
          </w:tcPr>
          <w:p w14:paraId="3C359276" w14:textId="77777777" w:rsidR="00514C33" w:rsidRDefault="000854E5">
            <w:pPr>
              <w:pStyle w:val="Compact"/>
              <w:jc w:val="right"/>
            </w:pPr>
            <w:r>
              <w:t>0.0000004</w:t>
            </w:r>
          </w:p>
        </w:tc>
        <w:tc>
          <w:tcPr>
            <w:tcW w:w="0" w:type="auto"/>
          </w:tcPr>
          <w:p w14:paraId="6E409567" w14:textId="77777777" w:rsidR="00514C33" w:rsidRDefault="000854E5">
            <w:pPr>
              <w:pStyle w:val="Compact"/>
              <w:jc w:val="right"/>
            </w:pPr>
            <w:r>
              <w:t>0.0002233</w:t>
            </w:r>
          </w:p>
        </w:tc>
        <w:tc>
          <w:tcPr>
            <w:tcW w:w="0" w:type="auto"/>
          </w:tcPr>
          <w:p w14:paraId="3EB076C5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12C94234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1E508A05" w14:textId="77777777">
        <w:tc>
          <w:tcPr>
            <w:tcW w:w="0" w:type="auto"/>
          </w:tcPr>
          <w:p w14:paraId="125E0489" w14:textId="77777777" w:rsidR="00514C33" w:rsidRDefault="000854E5">
            <w:pPr>
              <w:pStyle w:val="Compact"/>
            </w:pPr>
            <w:r>
              <w:t>p-Cresol</w:t>
            </w:r>
          </w:p>
        </w:tc>
        <w:tc>
          <w:tcPr>
            <w:tcW w:w="0" w:type="auto"/>
          </w:tcPr>
          <w:p w14:paraId="3BE0BB9C" w14:textId="77777777" w:rsidR="00514C33" w:rsidRDefault="000854E5">
            <w:pPr>
              <w:pStyle w:val="Compact"/>
              <w:jc w:val="right"/>
            </w:pPr>
            <w:r>
              <w:t>0.0000018</w:t>
            </w:r>
          </w:p>
        </w:tc>
        <w:tc>
          <w:tcPr>
            <w:tcW w:w="0" w:type="auto"/>
          </w:tcPr>
          <w:p w14:paraId="378A2038" w14:textId="77777777" w:rsidR="00514C33" w:rsidRDefault="000854E5">
            <w:pPr>
              <w:pStyle w:val="Compact"/>
              <w:jc w:val="right"/>
            </w:pPr>
            <w:r>
              <w:t>0.0002292</w:t>
            </w:r>
          </w:p>
        </w:tc>
        <w:tc>
          <w:tcPr>
            <w:tcW w:w="0" w:type="auto"/>
          </w:tcPr>
          <w:p w14:paraId="4902E84C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0F96914A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0CA456C5" w14:textId="77777777">
        <w:tc>
          <w:tcPr>
            <w:tcW w:w="0" w:type="auto"/>
          </w:tcPr>
          <w:p w14:paraId="12CB95E5" w14:textId="77777777" w:rsidR="00514C33" w:rsidRDefault="000854E5">
            <w:pPr>
              <w:pStyle w:val="Compact"/>
            </w:pPr>
            <w:r>
              <w:lastRenderedPageBreak/>
              <w:t>o,p’-DDT</w:t>
            </w:r>
          </w:p>
        </w:tc>
        <w:tc>
          <w:tcPr>
            <w:tcW w:w="0" w:type="auto"/>
          </w:tcPr>
          <w:p w14:paraId="27422EE3" w14:textId="77777777" w:rsidR="00514C33" w:rsidRDefault="000854E5">
            <w:pPr>
              <w:pStyle w:val="Compact"/>
              <w:jc w:val="right"/>
            </w:pPr>
            <w:r>
              <w:t>0.0000000</w:t>
            </w:r>
          </w:p>
        </w:tc>
        <w:tc>
          <w:tcPr>
            <w:tcW w:w="0" w:type="auto"/>
          </w:tcPr>
          <w:p w14:paraId="310D72E3" w14:textId="77777777" w:rsidR="00514C33" w:rsidRDefault="000854E5">
            <w:pPr>
              <w:pStyle w:val="Compact"/>
              <w:jc w:val="right"/>
            </w:pPr>
            <w:r>
              <w:t>0.0000050</w:t>
            </w:r>
          </w:p>
        </w:tc>
        <w:tc>
          <w:tcPr>
            <w:tcW w:w="0" w:type="auto"/>
          </w:tcPr>
          <w:p w14:paraId="6BFD3FAF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6D8118E1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7434D5DD" w14:textId="77777777">
        <w:tc>
          <w:tcPr>
            <w:tcW w:w="0" w:type="auto"/>
          </w:tcPr>
          <w:p w14:paraId="17A16DC1" w14:textId="77777777" w:rsidR="00514C33" w:rsidRDefault="000854E5">
            <w:pPr>
              <w:pStyle w:val="Compact"/>
            </w:pPr>
            <w:r>
              <w:t>2-Methyl-4,6-dinitrophenol</w:t>
            </w:r>
          </w:p>
        </w:tc>
        <w:tc>
          <w:tcPr>
            <w:tcW w:w="0" w:type="auto"/>
          </w:tcPr>
          <w:p w14:paraId="26FC42B5" w14:textId="77777777" w:rsidR="00514C33" w:rsidRDefault="000854E5">
            <w:pPr>
              <w:pStyle w:val="Compact"/>
              <w:jc w:val="right"/>
            </w:pPr>
            <w:r>
              <w:t>0.0000535</w:t>
            </w:r>
          </w:p>
        </w:tc>
        <w:tc>
          <w:tcPr>
            <w:tcW w:w="0" w:type="auto"/>
          </w:tcPr>
          <w:p w14:paraId="3697D912" w14:textId="77777777" w:rsidR="00514C33" w:rsidRDefault="000854E5">
            <w:pPr>
              <w:pStyle w:val="Compact"/>
              <w:jc w:val="right"/>
            </w:pPr>
            <w:r>
              <w:t>0.0446951</w:t>
            </w:r>
          </w:p>
        </w:tc>
        <w:tc>
          <w:tcPr>
            <w:tcW w:w="0" w:type="auto"/>
          </w:tcPr>
          <w:p w14:paraId="7A6F4DAB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1B0399ED" w14:textId="77777777" w:rsidR="00514C33" w:rsidRDefault="000854E5">
            <w:pPr>
              <w:pStyle w:val="Compact"/>
              <w:jc w:val="right"/>
            </w:pPr>
            <w:r>
              <w:t>0.06</w:t>
            </w:r>
          </w:p>
        </w:tc>
      </w:tr>
      <w:tr w:rsidR="00514C33" w14:paraId="5F6FE838" w14:textId="77777777">
        <w:tc>
          <w:tcPr>
            <w:tcW w:w="0" w:type="auto"/>
          </w:tcPr>
          <w:p w14:paraId="29FD650A" w14:textId="77777777" w:rsidR="00514C33" w:rsidRDefault="000854E5">
            <w:pPr>
              <w:pStyle w:val="Compact"/>
            </w:pPr>
            <w:r>
              <w:t>1,2,3-Trichlorobenzene</w:t>
            </w:r>
          </w:p>
        </w:tc>
        <w:tc>
          <w:tcPr>
            <w:tcW w:w="0" w:type="auto"/>
          </w:tcPr>
          <w:p w14:paraId="7919FDE1" w14:textId="77777777" w:rsidR="00514C33" w:rsidRDefault="000854E5">
            <w:pPr>
              <w:pStyle w:val="Compact"/>
              <w:jc w:val="right"/>
            </w:pPr>
            <w:r>
              <w:t>0.0000012</w:t>
            </w:r>
          </w:p>
        </w:tc>
        <w:tc>
          <w:tcPr>
            <w:tcW w:w="0" w:type="auto"/>
          </w:tcPr>
          <w:p w14:paraId="752DAB5A" w14:textId="77777777" w:rsidR="00514C33" w:rsidRDefault="000854E5">
            <w:pPr>
              <w:pStyle w:val="Compact"/>
              <w:jc w:val="right"/>
            </w:pPr>
            <w:r>
              <w:t>0.0004521</w:t>
            </w:r>
          </w:p>
        </w:tc>
        <w:tc>
          <w:tcPr>
            <w:tcW w:w="0" w:type="auto"/>
          </w:tcPr>
          <w:p w14:paraId="74139D65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2F8A15B7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3446411C" w14:textId="77777777">
        <w:tc>
          <w:tcPr>
            <w:tcW w:w="0" w:type="auto"/>
          </w:tcPr>
          <w:p w14:paraId="632C84E8" w14:textId="77777777" w:rsidR="00514C33" w:rsidRDefault="000854E5">
            <w:pPr>
              <w:pStyle w:val="Compact"/>
            </w:pPr>
            <w:r>
              <w:t>Lead nitrate</w:t>
            </w:r>
          </w:p>
        </w:tc>
        <w:tc>
          <w:tcPr>
            <w:tcW w:w="0" w:type="auto"/>
          </w:tcPr>
          <w:p w14:paraId="3DF3ACF2" w14:textId="77777777" w:rsidR="00514C33" w:rsidRDefault="000854E5">
            <w:pPr>
              <w:pStyle w:val="Compact"/>
              <w:jc w:val="right"/>
            </w:pPr>
            <w:r>
              <w:t>0.0723938</w:t>
            </w:r>
          </w:p>
        </w:tc>
        <w:tc>
          <w:tcPr>
            <w:tcW w:w="0" w:type="auto"/>
          </w:tcPr>
          <w:p w14:paraId="483E92A2" w14:textId="77777777" w:rsidR="00514C33" w:rsidRDefault="000854E5">
            <w:pPr>
              <w:pStyle w:val="Compact"/>
              <w:jc w:val="right"/>
            </w:pPr>
            <w:r>
              <w:t>0.0723938</w:t>
            </w:r>
          </w:p>
        </w:tc>
        <w:tc>
          <w:tcPr>
            <w:tcW w:w="0" w:type="auto"/>
          </w:tcPr>
          <w:p w14:paraId="238C3F13" w14:textId="77777777" w:rsidR="00514C33" w:rsidRDefault="000854E5">
            <w:pPr>
              <w:pStyle w:val="Compact"/>
              <w:jc w:val="right"/>
            </w:pPr>
            <w:r>
              <w:t>0.09</w:t>
            </w:r>
          </w:p>
        </w:tc>
        <w:tc>
          <w:tcPr>
            <w:tcW w:w="0" w:type="auto"/>
          </w:tcPr>
          <w:p w14:paraId="565C76CC" w14:textId="77777777" w:rsidR="00514C33" w:rsidRDefault="000854E5">
            <w:pPr>
              <w:pStyle w:val="Compact"/>
              <w:jc w:val="right"/>
            </w:pPr>
            <w:r>
              <w:t>0.09</w:t>
            </w:r>
          </w:p>
        </w:tc>
      </w:tr>
      <w:tr w:rsidR="00514C33" w14:paraId="36741EC0" w14:textId="77777777">
        <w:tc>
          <w:tcPr>
            <w:tcW w:w="0" w:type="auto"/>
          </w:tcPr>
          <w:p w14:paraId="063C9037" w14:textId="77777777" w:rsidR="00514C33" w:rsidRDefault="000854E5">
            <w:pPr>
              <w:pStyle w:val="Compact"/>
            </w:pPr>
            <w:r>
              <w:t>Cadmium chloride</w:t>
            </w:r>
          </w:p>
        </w:tc>
        <w:tc>
          <w:tcPr>
            <w:tcW w:w="0" w:type="auto"/>
          </w:tcPr>
          <w:p w14:paraId="5C753491" w14:textId="77777777" w:rsidR="00514C33" w:rsidRDefault="000854E5">
            <w:pPr>
              <w:pStyle w:val="Compact"/>
              <w:jc w:val="right"/>
            </w:pPr>
            <w:r>
              <w:t>0.0444800</w:t>
            </w:r>
          </w:p>
        </w:tc>
        <w:tc>
          <w:tcPr>
            <w:tcW w:w="0" w:type="auto"/>
          </w:tcPr>
          <w:p w14:paraId="176E8D6C" w14:textId="77777777" w:rsidR="00514C33" w:rsidRDefault="000854E5">
            <w:pPr>
              <w:pStyle w:val="Compact"/>
              <w:jc w:val="right"/>
            </w:pPr>
            <w:r>
              <w:t>0.0444800</w:t>
            </w:r>
          </w:p>
        </w:tc>
        <w:tc>
          <w:tcPr>
            <w:tcW w:w="0" w:type="auto"/>
          </w:tcPr>
          <w:p w14:paraId="07342D8C" w14:textId="77777777" w:rsidR="00514C33" w:rsidRDefault="000854E5">
            <w:pPr>
              <w:pStyle w:val="Compact"/>
              <w:jc w:val="right"/>
            </w:pPr>
            <w:r>
              <w:t>0.06</w:t>
            </w:r>
          </w:p>
        </w:tc>
        <w:tc>
          <w:tcPr>
            <w:tcW w:w="0" w:type="auto"/>
          </w:tcPr>
          <w:p w14:paraId="77C40802" w14:textId="77777777" w:rsidR="00514C33" w:rsidRDefault="000854E5">
            <w:pPr>
              <w:pStyle w:val="Compact"/>
              <w:jc w:val="right"/>
            </w:pPr>
            <w:r>
              <w:t>0.06</w:t>
            </w:r>
          </w:p>
        </w:tc>
      </w:tr>
      <w:tr w:rsidR="00514C33" w14:paraId="083BA8AE" w14:textId="77777777">
        <w:tc>
          <w:tcPr>
            <w:tcW w:w="0" w:type="auto"/>
          </w:tcPr>
          <w:p w14:paraId="1FCC867E" w14:textId="77777777" w:rsidR="00514C33" w:rsidRDefault="000854E5">
            <w:pPr>
              <w:pStyle w:val="Compact"/>
            </w:pPr>
            <w:r>
              <w:t>Zinc chloride</w:t>
            </w:r>
          </w:p>
        </w:tc>
        <w:tc>
          <w:tcPr>
            <w:tcW w:w="0" w:type="auto"/>
          </w:tcPr>
          <w:p w14:paraId="045041FB" w14:textId="77777777" w:rsidR="00514C33" w:rsidRDefault="000854E5">
            <w:pPr>
              <w:pStyle w:val="Compact"/>
              <w:jc w:val="right"/>
            </w:pPr>
            <w:r>
              <w:t>76.9230769</w:t>
            </w:r>
          </w:p>
        </w:tc>
        <w:tc>
          <w:tcPr>
            <w:tcW w:w="0" w:type="auto"/>
          </w:tcPr>
          <w:p w14:paraId="15FFE220" w14:textId="77777777" w:rsidR="00514C33" w:rsidRDefault="000854E5">
            <w:pPr>
              <w:pStyle w:val="Compact"/>
              <w:jc w:val="right"/>
            </w:pPr>
            <w:r>
              <w:t>76.9230769</w:t>
            </w:r>
          </w:p>
        </w:tc>
        <w:tc>
          <w:tcPr>
            <w:tcW w:w="0" w:type="auto"/>
          </w:tcPr>
          <w:p w14:paraId="149291FC" w14:textId="77777777" w:rsidR="00514C33" w:rsidRDefault="000854E5">
            <w:pPr>
              <w:pStyle w:val="Compact"/>
              <w:jc w:val="right"/>
            </w:pPr>
            <w:r>
              <w:t>96.84</w:t>
            </w:r>
          </w:p>
        </w:tc>
        <w:tc>
          <w:tcPr>
            <w:tcW w:w="0" w:type="auto"/>
          </w:tcPr>
          <w:p w14:paraId="55F73867" w14:textId="77777777" w:rsidR="00514C33" w:rsidRDefault="000854E5">
            <w:pPr>
              <w:pStyle w:val="Compact"/>
              <w:jc w:val="right"/>
            </w:pPr>
            <w:r>
              <w:t>96.29</w:t>
            </w:r>
          </w:p>
        </w:tc>
      </w:tr>
      <w:tr w:rsidR="00514C33" w14:paraId="64FBB6FB" w14:textId="77777777">
        <w:tc>
          <w:tcPr>
            <w:tcW w:w="0" w:type="auto"/>
          </w:tcPr>
          <w:p w14:paraId="73C2C5D8" w14:textId="77777777" w:rsidR="00514C33" w:rsidRDefault="000854E5">
            <w:pPr>
              <w:pStyle w:val="Compact"/>
            </w:pPr>
            <w:r>
              <w:t>Mercuric chloride</w:t>
            </w:r>
          </w:p>
        </w:tc>
        <w:tc>
          <w:tcPr>
            <w:tcW w:w="0" w:type="auto"/>
          </w:tcPr>
          <w:p w14:paraId="122CD6DF" w14:textId="77777777" w:rsidR="00514C33" w:rsidRDefault="000854E5">
            <w:pPr>
              <w:pStyle w:val="Compact"/>
              <w:jc w:val="right"/>
            </w:pPr>
            <w:r>
              <w:t>0.0099701</w:t>
            </w:r>
          </w:p>
        </w:tc>
        <w:tc>
          <w:tcPr>
            <w:tcW w:w="0" w:type="auto"/>
          </w:tcPr>
          <w:p w14:paraId="5D3BF5F6" w14:textId="77777777" w:rsidR="00514C33" w:rsidRDefault="000854E5">
            <w:pPr>
              <w:pStyle w:val="Compact"/>
              <w:jc w:val="right"/>
            </w:pPr>
            <w:r>
              <w:t>0.0099701</w:t>
            </w:r>
          </w:p>
        </w:tc>
        <w:tc>
          <w:tcPr>
            <w:tcW w:w="0" w:type="auto"/>
          </w:tcPr>
          <w:p w14:paraId="6057CD1C" w14:textId="77777777" w:rsidR="00514C33" w:rsidRDefault="000854E5">
            <w:pPr>
              <w:pStyle w:val="Compact"/>
              <w:jc w:val="right"/>
            </w:pPr>
            <w:r>
              <w:t>0.01</w:t>
            </w:r>
          </w:p>
        </w:tc>
        <w:tc>
          <w:tcPr>
            <w:tcW w:w="0" w:type="auto"/>
          </w:tcPr>
          <w:p w14:paraId="236496D9" w14:textId="77777777" w:rsidR="00514C33" w:rsidRDefault="000854E5">
            <w:pPr>
              <w:pStyle w:val="Compact"/>
              <w:jc w:val="right"/>
            </w:pPr>
            <w:r>
              <w:t>0.01</w:t>
            </w:r>
          </w:p>
        </w:tc>
      </w:tr>
      <w:tr w:rsidR="00514C33" w14:paraId="0B4DC76E" w14:textId="77777777">
        <w:tc>
          <w:tcPr>
            <w:tcW w:w="0" w:type="auto"/>
          </w:tcPr>
          <w:p w14:paraId="27A7A535" w14:textId="77777777" w:rsidR="00514C33" w:rsidRDefault="000854E5">
            <w:pPr>
              <w:pStyle w:val="Compact"/>
            </w:pPr>
            <w:r>
              <w:t>Potassium chromate (VI)</w:t>
            </w:r>
          </w:p>
        </w:tc>
        <w:tc>
          <w:tcPr>
            <w:tcW w:w="0" w:type="auto"/>
          </w:tcPr>
          <w:p w14:paraId="6579BCEA" w14:textId="77777777" w:rsidR="00514C33" w:rsidRDefault="000854E5">
            <w:pPr>
              <w:pStyle w:val="Compact"/>
              <w:jc w:val="right"/>
            </w:pPr>
            <w:r>
              <w:t>1.9232249</w:t>
            </w:r>
          </w:p>
        </w:tc>
        <w:tc>
          <w:tcPr>
            <w:tcW w:w="0" w:type="auto"/>
          </w:tcPr>
          <w:p w14:paraId="0A5154F9" w14:textId="77777777" w:rsidR="00514C33" w:rsidRDefault="000854E5">
            <w:pPr>
              <w:pStyle w:val="Compact"/>
              <w:jc w:val="right"/>
            </w:pPr>
            <w:r>
              <w:t>1.9232249</w:t>
            </w:r>
          </w:p>
        </w:tc>
        <w:tc>
          <w:tcPr>
            <w:tcW w:w="0" w:type="auto"/>
          </w:tcPr>
          <w:p w14:paraId="6D358083" w14:textId="77777777" w:rsidR="00514C33" w:rsidRDefault="000854E5">
            <w:pPr>
              <w:pStyle w:val="Compact"/>
              <w:jc w:val="right"/>
            </w:pPr>
            <w:r>
              <w:t>2.42</w:t>
            </w:r>
          </w:p>
        </w:tc>
        <w:tc>
          <w:tcPr>
            <w:tcW w:w="0" w:type="auto"/>
          </w:tcPr>
          <w:p w14:paraId="38901A4D" w14:textId="77777777" w:rsidR="00514C33" w:rsidRDefault="000854E5">
            <w:pPr>
              <w:pStyle w:val="Compact"/>
              <w:jc w:val="right"/>
            </w:pPr>
            <w:r>
              <w:t>2.41</w:t>
            </w:r>
          </w:p>
        </w:tc>
      </w:tr>
      <w:tr w:rsidR="00514C33" w14:paraId="09A5CBE8" w14:textId="77777777">
        <w:tc>
          <w:tcPr>
            <w:tcW w:w="0" w:type="auto"/>
          </w:tcPr>
          <w:p w14:paraId="41E87711" w14:textId="77777777" w:rsidR="00514C33" w:rsidRDefault="000854E5">
            <w:pPr>
              <w:pStyle w:val="Compact"/>
            </w:pPr>
            <w:r>
              <w:t>Cobalt chloride</w:t>
            </w:r>
          </w:p>
        </w:tc>
        <w:tc>
          <w:tcPr>
            <w:tcW w:w="0" w:type="auto"/>
          </w:tcPr>
          <w:p w14:paraId="0E2C922F" w14:textId="77777777" w:rsidR="00514C33" w:rsidRDefault="000854E5">
            <w:pPr>
              <w:pStyle w:val="Compact"/>
              <w:jc w:val="right"/>
            </w:pPr>
            <w:r>
              <w:t>0.0339386</w:t>
            </w:r>
          </w:p>
        </w:tc>
        <w:tc>
          <w:tcPr>
            <w:tcW w:w="0" w:type="auto"/>
          </w:tcPr>
          <w:p w14:paraId="5EF0C1BB" w14:textId="77777777" w:rsidR="00514C33" w:rsidRDefault="000854E5">
            <w:pPr>
              <w:pStyle w:val="Compact"/>
              <w:jc w:val="right"/>
            </w:pPr>
            <w:r>
              <w:t>0.0339386</w:t>
            </w:r>
          </w:p>
        </w:tc>
        <w:tc>
          <w:tcPr>
            <w:tcW w:w="0" w:type="auto"/>
          </w:tcPr>
          <w:p w14:paraId="554506AA" w14:textId="77777777" w:rsidR="00514C33" w:rsidRDefault="000854E5">
            <w:pPr>
              <w:pStyle w:val="Compact"/>
              <w:jc w:val="right"/>
            </w:pPr>
            <w:r>
              <w:t>0.04</w:t>
            </w:r>
          </w:p>
        </w:tc>
        <w:tc>
          <w:tcPr>
            <w:tcW w:w="0" w:type="auto"/>
          </w:tcPr>
          <w:p w14:paraId="541D7888" w14:textId="77777777" w:rsidR="00514C33" w:rsidRDefault="000854E5">
            <w:pPr>
              <w:pStyle w:val="Compact"/>
              <w:jc w:val="right"/>
            </w:pPr>
            <w:r>
              <w:t>0.04</w:t>
            </w:r>
          </w:p>
        </w:tc>
      </w:tr>
      <w:tr w:rsidR="00514C33" w14:paraId="0AFE1E0C" w14:textId="77777777">
        <w:tc>
          <w:tcPr>
            <w:tcW w:w="0" w:type="auto"/>
          </w:tcPr>
          <w:p w14:paraId="388C363C" w14:textId="77777777" w:rsidR="00514C33" w:rsidRDefault="000854E5">
            <w:pPr>
              <w:pStyle w:val="Compact"/>
            </w:pPr>
            <w:r>
              <w:t>Nickel chloride</w:t>
            </w:r>
          </w:p>
        </w:tc>
        <w:tc>
          <w:tcPr>
            <w:tcW w:w="0" w:type="auto"/>
          </w:tcPr>
          <w:p w14:paraId="7609630D" w14:textId="77777777" w:rsidR="00514C33" w:rsidRDefault="000854E5">
            <w:pPr>
              <w:pStyle w:val="Compact"/>
              <w:jc w:val="right"/>
            </w:pPr>
            <w:r>
              <w:t>0.4259452</w:t>
            </w:r>
          </w:p>
        </w:tc>
        <w:tc>
          <w:tcPr>
            <w:tcW w:w="0" w:type="auto"/>
          </w:tcPr>
          <w:p w14:paraId="6129DFF5" w14:textId="77777777" w:rsidR="00514C33" w:rsidRDefault="000854E5">
            <w:pPr>
              <w:pStyle w:val="Compact"/>
              <w:jc w:val="right"/>
            </w:pPr>
            <w:r>
              <w:t>0.4259452</w:t>
            </w:r>
          </w:p>
        </w:tc>
        <w:tc>
          <w:tcPr>
            <w:tcW w:w="0" w:type="auto"/>
          </w:tcPr>
          <w:p w14:paraId="1E81AC1F" w14:textId="77777777" w:rsidR="00514C33" w:rsidRDefault="000854E5">
            <w:pPr>
              <w:pStyle w:val="Compact"/>
              <w:jc w:val="right"/>
            </w:pPr>
            <w:r>
              <w:t>0.54</w:t>
            </w:r>
          </w:p>
        </w:tc>
        <w:tc>
          <w:tcPr>
            <w:tcW w:w="0" w:type="auto"/>
          </w:tcPr>
          <w:p w14:paraId="6FB4ED3D" w14:textId="77777777" w:rsidR="00514C33" w:rsidRDefault="000854E5">
            <w:pPr>
              <w:pStyle w:val="Compact"/>
              <w:jc w:val="right"/>
            </w:pPr>
            <w:r>
              <w:t>0.53</w:t>
            </w:r>
          </w:p>
        </w:tc>
      </w:tr>
    </w:tbl>
    <w:p w14:paraId="51D36097" w14:textId="77777777" w:rsidR="00514C33" w:rsidRDefault="000854E5">
      <w:r>
        <w:br w:type="page"/>
      </w:r>
    </w:p>
    <w:p w14:paraId="352D5D78" w14:textId="77777777" w:rsidR="00514C33" w:rsidRDefault="000854E5">
      <w:pPr>
        <w:pStyle w:val="TableCaption"/>
      </w:pPr>
      <w:r>
        <w:lastRenderedPageBreak/>
        <w:t>Table S4. The summary of the POD-based designed mixture.</w:t>
      </w:r>
    </w:p>
    <w:tbl>
      <w:tblPr>
        <w:tblStyle w:val="Table"/>
        <w:tblW w:w="0" w:type="pct"/>
        <w:tblLook w:val="07E0" w:firstRow="1" w:lastRow="1" w:firstColumn="1" w:lastColumn="1" w:noHBand="1" w:noVBand="1"/>
        <w:tblCaption w:val="Table S4. The summary of the POD-based designed mixture."/>
      </w:tblPr>
      <w:tblGrid>
        <w:gridCol w:w="2912"/>
        <w:gridCol w:w="2081"/>
        <w:gridCol w:w="2139"/>
        <w:gridCol w:w="1208"/>
        <w:gridCol w:w="1236"/>
      </w:tblGrid>
      <w:tr w:rsidR="00514C33" w14:paraId="776B4957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8678B8D" w14:textId="77777777" w:rsidR="00514C33" w:rsidRDefault="000854E5">
            <w:pPr>
              <w:pStyle w:val="Compact"/>
            </w:pPr>
            <w:r>
              <w:t>Chemical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7617A97" w14:textId="77777777" w:rsidR="00514C33" w:rsidRDefault="000854E5">
            <w:pPr>
              <w:pStyle w:val="Compact"/>
              <w:jc w:val="right"/>
            </w:pPr>
            <w:r>
              <w:t>POD-L (micromole)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1A8A894" w14:textId="77777777" w:rsidR="00514C33" w:rsidRDefault="000854E5">
            <w:pPr>
              <w:pStyle w:val="Compact"/>
              <w:jc w:val="right"/>
            </w:pPr>
            <w:r>
              <w:t>POD-H (micromole)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E5818AC" w14:textId="77777777" w:rsidR="00514C33" w:rsidRDefault="000854E5">
            <w:pPr>
              <w:pStyle w:val="Compact"/>
              <w:jc w:val="right"/>
            </w:pPr>
            <w:r>
              <w:t>POD-L (%)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4B74F55" w14:textId="77777777" w:rsidR="00514C33" w:rsidRDefault="000854E5">
            <w:pPr>
              <w:pStyle w:val="Compact"/>
              <w:jc w:val="right"/>
            </w:pPr>
            <w:r>
              <w:t>POD-H (%)</w:t>
            </w:r>
          </w:p>
        </w:tc>
      </w:tr>
      <w:tr w:rsidR="00514C33" w14:paraId="0D03D1D1" w14:textId="77777777">
        <w:tc>
          <w:tcPr>
            <w:tcW w:w="0" w:type="auto"/>
          </w:tcPr>
          <w:p w14:paraId="69E98A29" w14:textId="77777777" w:rsidR="00514C33" w:rsidRDefault="000854E5">
            <w:pPr>
              <w:pStyle w:val="Compact"/>
            </w:pPr>
            <w:r>
              <w:t>Benz(a)anthracene</w:t>
            </w:r>
          </w:p>
        </w:tc>
        <w:tc>
          <w:tcPr>
            <w:tcW w:w="0" w:type="auto"/>
          </w:tcPr>
          <w:p w14:paraId="3F6634F7" w14:textId="77777777" w:rsidR="00514C33" w:rsidRDefault="000854E5">
            <w:pPr>
              <w:pStyle w:val="Compact"/>
              <w:jc w:val="right"/>
            </w:pPr>
            <w:r>
              <w:t>1.0000000</w:t>
            </w:r>
          </w:p>
        </w:tc>
        <w:tc>
          <w:tcPr>
            <w:tcW w:w="0" w:type="auto"/>
          </w:tcPr>
          <w:p w14:paraId="4F0ABB0D" w14:textId="77777777" w:rsidR="00514C33" w:rsidRDefault="000854E5">
            <w:pPr>
              <w:pStyle w:val="Compact"/>
              <w:jc w:val="right"/>
            </w:pPr>
            <w:r>
              <w:t>100.0000000</w:t>
            </w:r>
          </w:p>
        </w:tc>
        <w:tc>
          <w:tcPr>
            <w:tcW w:w="0" w:type="auto"/>
          </w:tcPr>
          <w:p w14:paraId="69B6BAF6" w14:textId="77777777" w:rsidR="00514C33" w:rsidRDefault="000854E5">
            <w:pPr>
              <w:pStyle w:val="Compact"/>
              <w:jc w:val="right"/>
            </w:pPr>
            <w:r>
              <w:t>0.04</w:t>
            </w:r>
          </w:p>
        </w:tc>
        <w:tc>
          <w:tcPr>
            <w:tcW w:w="0" w:type="auto"/>
          </w:tcPr>
          <w:p w14:paraId="222F5605" w14:textId="77777777" w:rsidR="00514C33" w:rsidRDefault="000854E5">
            <w:pPr>
              <w:pStyle w:val="Compact"/>
              <w:jc w:val="right"/>
            </w:pPr>
            <w:r>
              <w:t>0.47</w:t>
            </w:r>
          </w:p>
        </w:tc>
      </w:tr>
      <w:tr w:rsidR="00514C33" w14:paraId="56EDDF62" w14:textId="77777777">
        <w:tc>
          <w:tcPr>
            <w:tcW w:w="0" w:type="auto"/>
          </w:tcPr>
          <w:p w14:paraId="6694E3CA" w14:textId="77777777" w:rsidR="00514C33" w:rsidRDefault="000854E5">
            <w:pPr>
              <w:pStyle w:val="Compact"/>
            </w:pPr>
            <w:r>
              <w:t>Naphthalene</w:t>
            </w:r>
          </w:p>
        </w:tc>
        <w:tc>
          <w:tcPr>
            <w:tcW w:w="0" w:type="auto"/>
          </w:tcPr>
          <w:p w14:paraId="78F3A44E" w14:textId="77777777" w:rsidR="00514C33" w:rsidRDefault="000854E5">
            <w:pPr>
              <w:pStyle w:val="Compact"/>
              <w:jc w:val="right"/>
            </w:pPr>
            <w:r>
              <w:t>564.2592537</w:t>
            </w:r>
          </w:p>
        </w:tc>
        <w:tc>
          <w:tcPr>
            <w:tcW w:w="0" w:type="auto"/>
          </w:tcPr>
          <w:p w14:paraId="35F34211" w14:textId="77777777" w:rsidR="00514C33" w:rsidRDefault="000854E5">
            <w:pPr>
              <w:pStyle w:val="Compact"/>
              <w:jc w:val="right"/>
            </w:pPr>
            <w:r>
              <w:t>2739.4526320</w:t>
            </w:r>
          </w:p>
        </w:tc>
        <w:tc>
          <w:tcPr>
            <w:tcW w:w="0" w:type="auto"/>
          </w:tcPr>
          <w:p w14:paraId="503A5839" w14:textId="77777777" w:rsidR="00514C33" w:rsidRDefault="000854E5">
            <w:pPr>
              <w:pStyle w:val="Compact"/>
              <w:jc w:val="right"/>
            </w:pPr>
            <w:r>
              <w:t>20.39</w:t>
            </w:r>
          </w:p>
        </w:tc>
        <w:tc>
          <w:tcPr>
            <w:tcW w:w="0" w:type="auto"/>
          </w:tcPr>
          <w:p w14:paraId="69575893" w14:textId="77777777" w:rsidR="00514C33" w:rsidRDefault="000854E5">
            <w:pPr>
              <w:pStyle w:val="Compact"/>
              <w:jc w:val="right"/>
            </w:pPr>
            <w:r>
              <w:t>12.83</w:t>
            </w:r>
          </w:p>
        </w:tc>
      </w:tr>
      <w:tr w:rsidR="00514C33" w14:paraId="1EB77C2C" w14:textId="77777777">
        <w:tc>
          <w:tcPr>
            <w:tcW w:w="0" w:type="auto"/>
          </w:tcPr>
          <w:p w14:paraId="7E9FA696" w14:textId="77777777" w:rsidR="00514C33" w:rsidRDefault="000854E5">
            <w:pPr>
              <w:pStyle w:val="Compact"/>
            </w:pPr>
            <w:r>
              <w:t>Fluoranthene</w:t>
            </w:r>
          </w:p>
        </w:tc>
        <w:tc>
          <w:tcPr>
            <w:tcW w:w="0" w:type="auto"/>
          </w:tcPr>
          <w:p w14:paraId="4DC6CF96" w14:textId="77777777" w:rsidR="00514C33" w:rsidRDefault="000854E5">
            <w:pPr>
              <w:pStyle w:val="Compact"/>
              <w:jc w:val="right"/>
            </w:pPr>
            <w:r>
              <w:t>157.4135185</w:t>
            </w:r>
          </w:p>
        </w:tc>
        <w:tc>
          <w:tcPr>
            <w:tcW w:w="0" w:type="auto"/>
          </w:tcPr>
          <w:p w14:paraId="5F169A83" w14:textId="77777777" w:rsidR="00514C33" w:rsidRDefault="000854E5">
            <w:pPr>
              <w:pStyle w:val="Compact"/>
              <w:jc w:val="right"/>
            </w:pPr>
            <w:r>
              <w:t>1015.6731090</w:t>
            </w:r>
          </w:p>
        </w:tc>
        <w:tc>
          <w:tcPr>
            <w:tcW w:w="0" w:type="auto"/>
          </w:tcPr>
          <w:p w14:paraId="01327873" w14:textId="77777777" w:rsidR="00514C33" w:rsidRDefault="000854E5">
            <w:pPr>
              <w:pStyle w:val="Compact"/>
              <w:jc w:val="right"/>
            </w:pPr>
            <w:r>
              <w:t>5.69</w:t>
            </w:r>
          </w:p>
        </w:tc>
        <w:tc>
          <w:tcPr>
            <w:tcW w:w="0" w:type="auto"/>
          </w:tcPr>
          <w:p w14:paraId="084373A0" w14:textId="77777777" w:rsidR="00514C33" w:rsidRDefault="000854E5">
            <w:pPr>
              <w:pStyle w:val="Compact"/>
              <w:jc w:val="right"/>
            </w:pPr>
            <w:r>
              <w:t>4.76</w:t>
            </w:r>
          </w:p>
        </w:tc>
      </w:tr>
      <w:tr w:rsidR="00514C33" w14:paraId="7CA9C616" w14:textId="77777777">
        <w:tc>
          <w:tcPr>
            <w:tcW w:w="0" w:type="auto"/>
          </w:tcPr>
          <w:p w14:paraId="00236810" w14:textId="77777777" w:rsidR="00514C33" w:rsidRDefault="000854E5">
            <w:pPr>
              <w:pStyle w:val="Compact"/>
            </w:pPr>
            <w:r>
              <w:t>p,p’-DDT</w:t>
            </w:r>
          </w:p>
        </w:tc>
        <w:tc>
          <w:tcPr>
            <w:tcW w:w="0" w:type="auto"/>
          </w:tcPr>
          <w:p w14:paraId="695BCEE4" w14:textId="77777777" w:rsidR="00514C33" w:rsidRDefault="000854E5">
            <w:pPr>
              <w:pStyle w:val="Compact"/>
              <w:jc w:val="right"/>
            </w:pPr>
            <w:r>
              <w:t>0.0072505</w:t>
            </w:r>
          </w:p>
        </w:tc>
        <w:tc>
          <w:tcPr>
            <w:tcW w:w="0" w:type="auto"/>
          </w:tcPr>
          <w:p w14:paraId="021CF54F" w14:textId="77777777" w:rsidR="00514C33" w:rsidRDefault="000854E5">
            <w:pPr>
              <w:pStyle w:val="Compact"/>
              <w:jc w:val="right"/>
            </w:pPr>
            <w:r>
              <w:t>0.0321568</w:t>
            </w:r>
          </w:p>
        </w:tc>
        <w:tc>
          <w:tcPr>
            <w:tcW w:w="0" w:type="auto"/>
          </w:tcPr>
          <w:p w14:paraId="2BFB942B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6D6FFF80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365F4241" w14:textId="77777777">
        <w:tc>
          <w:tcPr>
            <w:tcW w:w="0" w:type="auto"/>
          </w:tcPr>
          <w:p w14:paraId="18212C1C" w14:textId="77777777" w:rsidR="00514C33" w:rsidRDefault="000854E5">
            <w:pPr>
              <w:pStyle w:val="Compact"/>
            </w:pPr>
            <w:r>
              <w:t>Dieldrin</w:t>
            </w:r>
          </w:p>
        </w:tc>
        <w:tc>
          <w:tcPr>
            <w:tcW w:w="0" w:type="auto"/>
          </w:tcPr>
          <w:p w14:paraId="4BA5FA39" w14:textId="77777777" w:rsidR="00514C33" w:rsidRDefault="000854E5">
            <w:pPr>
              <w:pStyle w:val="Compact"/>
              <w:jc w:val="right"/>
            </w:pPr>
            <w:r>
              <w:t>0.5444496</w:t>
            </w:r>
          </w:p>
        </w:tc>
        <w:tc>
          <w:tcPr>
            <w:tcW w:w="0" w:type="auto"/>
          </w:tcPr>
          <w:p w14:paraId="397D448F" w14:textId="77777777" w:rsidR="00514C33" w:rsidRDefault="000854E5">
            <w:pPr>
              <w:pStyle w:val="Compact"/>
              <w:jc w:val="right"/>
            </w:pPr>
            <w:r>
              <w:t>5.2629070</w:t>
            </w:r>
          </w:p>
        </w:tc>
        <w:tc>
          <w:tcPr>
            <w:tcW w:w="0" w:type="auto"/>
          </w:tcPr>
          <w:p w14:paraId="15BBF25A" w14:textId="77777777" w:rsidR="00514C33" w:rsidRDefault="000854E5">
            <w:pPr>
              <w:pStyle w:val="Compact"/>
              <w:jc w:val="right"/>
            </w:pPr>
            <w:r>
              <w:t>0.02</w:t>
            </w:r>
          </w:p>
        </w:tc>
        <w:tc>
          <w:tcPr>
            <w:tcW w:w="0" w:type="auto"/>
          </w:tcPr>
          <w:p w14:paraId="664D1659" w14:textId="77777777" w:rsidR="00514C33" w:rsidRDefault="000854E5">
            <w:pPr>
              <w:pStyle w:val="Compact"/>
              <w:jc w:val="right"/>
            </w:pPr>
            <w:r>
              <w:t>0.02</w:t>
            </w:r>
          </w:p>
        </w:tc>
      </w:tr>
      <w:tr w:rsidR="00514C33" w14:paraId="3A83C424" w14:textId="77777777">
        <w:tc>
          <w:tcPr>
            <w:tcW w:w="0" w:type="auto"/>
          </w:tcPr>
          <w:p w14:paraId="7F7D7CFE" w14:textId="77777777" w:rsidR="00514C33" w:rsidRDefault="000854E5">
            <w:pPr>
              <w:pStyle w:val="Compact"/>
            </w:pPr>
            <w:r>
              <w:t>Aldrin</w:t>
            </w:r>
          </w:p>
        </w:tc>
        <w:tc>
          <w:tcPr>
            <w:tcW w:w="0" w:type="auto"/>
          </w:tcPr>
          <w:p w14:paraId="0C31241F" w14:textId="77777777" w:rsidR="00514C33" w:rsidRDefault="000854E5">
            <w:pPr>
              <w:pStyle w:val="Compact"/>
              <w:jc w:val="right"/>
            </w:pPr>
            <w:r>
              <w:t>9.6012594</w:t>
            </w:r>
          </w:p>
        </w:tc>
        <w:tc>
          <w:tcPr>
            <w:tcW w:w="0" w:type="auto"/>
          </w:tcPr>
          <w:p w14:paraId="544378E0" w14:textId="77777777" w:rsidR="00514C33" w:rsidRDefault="000854E5">
            <w:pPr>
              <w:pStyle w:val="Compact"/>
              <w:jc w:val="right"/>
            </w:pPr>
            <w:r>
              <w:t>299.5681404</w:t>
            </w:r>
          </w:p>
        </w:tc>
        <w:tc>
          <w:tcPr>
            <w:tcW w:w="0" w:type="auto"/>
          </w:tcPr>
          <w:p w14:paraId="3B810B62" w14:textId="77777777" w:rsidR="00514C33" w:rsidRDefault="000854E5">
            <w:pPr>
              <w:pStyle w:val="Compact"/>
              <w:jc w:val="right"/>
            </w:pPr>
            <w:r>
              <w:t>0.35</w:t>
            </w:r>
          </w:p>
        </w:tc>
        <w:tc>
          <w:tcPr>
            <w:tcW w:w="0" w:type="auto"/>
          </w:tcPr>
          <w:p w14:paraId="609E788E" w14:textId="77777777" w:rsidR="00514C33" w:rsidRDefault="000854E5">
            <w:pPr>
              <w:pStyle w:val="Compact"/>
              <w:jc w:val="right"/>
            </w:pPr>
            <w:r>
              <w:t>1.40</w:t>
            </w:r>
          </w:p>
        </w:tc>
      </w:tr>
      <w:tr w:rsidR="00514C33" w14:paraId="5B9109FA" w14:textId="77777777">
        <w:tc>
          <w:tcPr>
            <w:tcW w:w="0" w:type="auto"/>
          </w:tcPr>
          <w:p w14:paraId="6C0869C6" w14:textId="77777777" w:rsidR="00514C33" w:rsidRDefault="000854E5">
            <w:pPr>
              <w:pStyle w:val="Compact"/>
            </w:pPr>
            <w:r>
              <w:t>Heptachlor</w:t>
            </w:r>
          </w:p>
        </w:tc>
        <w:tc>
          <w:tcPr>
            <w:tcW w:w="0" w:type="auto"/>
          </w:tcPr>
          <w:p w14:paraId="19CEC2D3" w14:textId="77777777" w:rsidR="00514C33" w:rsidRDefault="000854E5">
            <w:pPr>
              <w:pStyle w:val="Compact"/>
              <w:jc w:val="right"/>
            </w:pPr>
            <w:r>
              <w:t>0.0218881</w:t>
            </w:r>
          </w:p>
        </w:tc>
        <w:tc>
          <w:tcPr>
            <w:tcW w:w="0" w:type="auto"/>
          </w:tcPr>
          <w:p w14:paraId="2C14CFBA" w14:textId="77777777" w:rsidR="00514C33" w:rsidRDefault="000854E5">
            <w:pPr>
              <w:pStyle w:val="Compact"/>
              <w:jc w:val="right"/>
            </w:pPr>
            <w:r>
              <w:t>0.0492708</w:t>
            </w:r>
          </w:p>
        </w:tc>
        <w:tc>
          <w:tcPr>
            <w:tcW w:w="0" w:type="auto"/>
          </w:tcPr>
          <w:p w14:paraId="3571D974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6BB00A89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7DDAEF9B" w14:textId="77777777">
        <w:tc>
          <w:tcPr>
            <w:tcW w:w="0" w:type="auto"/>
          </w:tcPr>
          <w:p w14:paraId="66389E59" w14:textId="77777777" w:rsidR="00514C33" w:rsidRDefault="000854E5">
            <w:pPr>
              <w:pStyle w:val="Compact"/>
            </w:pPr>
            <w:r>
              <w:t>Lindane</w:t>
            </w:r>
          </w:p>
        </w:tc>
        <w:tc>
          <w:tcPr>
            <w:tcW w:w="0" w:type="auto"/>
          </w:tcPr>
          <w:p w14:paraId="251FB711" w14:textId="77777777" w:rsidR="00514C33" w:rsidRDefault="000854E5">
            <w:pPr>
              <w:pStyle w:val="Compact"/>
              <w:jc w:val="right"/>
            </w:pPr>
            <w:r>
              <w:t>1.0000000</w:t>
            </w:r>
          </w:p>
        </w:tc>
        <w:tc>
          <w:tcPr>
            <w:tcW w:w="0" w:type="auto"/>
          </w:tcPr>
          <w:p w14:paraId="4CBECEE2" w14:textId="77777777" w:rsidR="00514C33" w:rsidRDefault="000854E5">
            <w:pPr>
              <w:pStyle w:val="Compact"/>
              <w:jc w:val="right"/>
            </w:pPr>
            <w:r>
              <w:t>100.0000000</w:t>
            </w:r>
          </w:p>
        </w:tc>
        <w:tc>
          <w:tcPr>
            <w:tcW w:w="0" w:type="auto"/>
          </w:tcPr>
          <w:p w14:paraId="4F13876C" w14:textId="77777777" w:rsidR="00514C33" w:rsidRDefault="000854E5">
            <w:pPr>
              <w:pStyle w:val="Compact"/>
              <w:jc w:val="right"/>
            </w:pPr>
            <w:r>
              <w:t>0.04</w:t>
            </w:r>
          </w:p>
        </w:tc>
        <w:tc>
          <w:tcPr>
            <w:tcW w:w="0" w:type="auto"/>
          </w:tcPr>
          <w:p w14:paraId="3B3F1379" w14:textId="77777777" w:rsidR="00514C33" w:rsidRDefault="000854E5">
            <w:pPr>
              <w:pStyle w:val="Compact"/>
              <w:jc w:val="right"/>
            </w:pPr>
            <w:r>
              <w:t>0.47</w:t>
            </w:r>
          </w:p>
        </w:tc>
      </w:tr>
      <w:tr w:rsidR="00514C33" w14:paraId="6FF4FFD1" w14:textId="77777777">
        <w:tc>
          <w:tcPr>
            <w:tcW w:w="0" w:type="auto"/>
          </w:tcPr>
          <w:p w14:paraId="532707AA" w14:textId="77777777" w:rsidR="00514C33" w:rsidRDefault="000854E5">
            <w:pPr>
              <w:pStyle w:val="Compact"/>
            </w:pPr>
            <w:r>
              <w:t>Disulfoton</w:t>
            </w:r>
          </w:p>
        </w:tc>
        <w:tc>
          <w:tcPr>
            <w:tcW w:w="0" w:type="auto"/>
          </w:tcPr>
          <w:p w14:paraId="1B5DF66D" w14:textId="77777777" w:rsidR="00514C33" w:rsidRDefault="000854E5">
            <w:pPr>
              <w:pStyle w:val="Compact"/>
              <w:jc w:val="right"/>
            </w:pPr>
            <w:r>
              <w:t>0.0590265</w:t>
            </w:r>
          </w:p>
        </w:tc>
        <w:tc>
          <w:tcPr>
            <w:tcW w:w="0" w:type="auto"/>
          </w:tcPr>
          <w:p w14:paraId="7EC37C20" w14:textId="77777777" w:rsidR="00514C33" w:rsidRDefault="000854E5">
            <w:pPr>
              <w:pStyle w:val="Compact"/>
              <w:jc w:val="right"/>
            </w:pPr>
            <w:r>
              <w:t>0.5495373</w:t>
            </w:r>
          </w:p>
        </w:tc>
        <w:tc>
          <w:tcPr>
            <w:tcW w:w="0" w:type="auto"/>
          </w:tcPr>
          <w:p w14:paraId="2C7DD13C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71D0BD24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4E8F4C85" w14:textId="77777777">
        <w:tc>
          <w:tcPr>
            <w:tcW w:w="0" w:type="auto"/>
          </w:tcPr>
          <w:p w14:paraId="2506EAF1" w14:textId="77777777" w:rsidR="00514C33" w:rsidRDefault="000854E5">
            <w:pPr>
              <w:pStyle w:val="Compact"/>
            </w:pPr>
            <w:r>
              <w:t>Endrin</w:t>
            </w:r>
          </w:p>
        </w:tc>
        <w:tc>
          <w:tcPr>
            <w:tcW w:w="0" w:type="auto"/>
          </w:tcPr>
          <w:p w14:paraId="156FD654" w14:textId="77777777" w:rsidR="00514C33" w:rsidRDefault="000854E5">
            <w:pPr>
              <w:pStyle w:val="Compact"/>
              <w:jc w:val="right"/>
            </w:pPr>
            <w:r>
              <w:t>9.6012594</w:t>
            </w:r>
          </w:p>
        </w:tc>
        <w:tc>
          <w:tcPr>
            <w:tcW w:w="0" w:type="auto"/>
          </w:tcPr>
          <w:p w14:paraId="7E7DFF85" w14:textId="77777777" w:rsidR="00514C33" w:rsidRDefault="000854E5">
            <w:pPr>
              <w:pStyle w:val="Compact"/>
              <w:jc w:val="right"/>
            </w:pPr>
            <w:r>
              <w:t>299.5681404</w:t>
            </w:r>
          </w:p>
        </w:tc>
        <w:tc>
          <w:tcPr>
            <w:tcW w:w="0" w:type="auto"/>
          </w:tcPr>
          <w:p w14:paraId="42C09B8F" w14:textId="77777777" w:rsidR="00514C33" w:rsidRDefault="000854E5">
            <w:pPr>
              <w:pStyle w:val="Compact"/>
              <w:jc w:val="right"/>
            </w:pPr>
            <w:r>
              <w:t>0.35</w:t>
            </w:r>
          </w:p>
        </w:tc>
        <w:tc>
          <w:tcPr>
            <w:tcW w:w="0" w:type="auto"/>
          </w:tcPr>
          <w:p w14:paraId="721C9BBB" w14:textId="77777777" w:rsidR="00514C33" w:rsidRDefault="000854E5">
            <w:pPr>
              <w:pStyle w:val="Compact"/>
              <w:jc w:val="right"/>
            </w:pPr>
            <w:r>
              <w:t>1.40</w:t>
            </w:r>
          </w:p>
        </w:tc>
      </w:tr>
      <w:tr w:rsidR="00514C33" w14:paraId="2394B32A" w14:textId="77777777">
        <w:tc>
          <w:tcPr>
            <w:tcW w:w="0" w:type="auto"/>
          </w:tcPr>
          <w:p w14:paraId="6A776042" w14:textId="77777777" w:rsidR="00514C33" w:rsidRDefault="000854E5">
            <w:pPr>
              <w:pStyle w:val="Compact"/>
            </w:pPr>
            <w:r>
              <w:t>Diazinon</w:t>
            </w:r>
          </w:p>
        </w:tc>
        <w:tc>
          <w:tcPr>
            <w:tcW w:w="0" w:type="auto"/>
          </w:tcPr>
          <w:p w14:paraId="00B4AAEF" w14:textId="77777777" w:rsidR="00514C33" w:rsidRDefault="000854E5">
            <w:pPr>
              <w:pStyle w:val="Compact"/>
              <w:jc w:val="right"/>
            </w:pPr>
            <w:r>
              <w:t>0.0338929</w:t>
            </w:r>
          </w:p>
        </w:tc>
        <w:tc>
          <w:tcPr>
            <w:tcW w:w="0" w:type="auto"/>
          </w:tcPr>
          <w:p w14:paraId="2E0E35F8" w14:textId="77777777" w:rsidR="00514C33" w:rsidRDefault="000854E5">
            <w:pPr>
              <w:pStyle w:val="Compact"/>
              <w:jc w:val="right"/>
            </w:pPr>
            <w:r>
              <w:t>0.5057353</w:t>
            </w:r>
          </w:p>
        </w:tc>
        <w:tc>
          <w:tcPr>
            <w:tcW w:w="0" w:type="auto"/>
          </w:tcPr>
          <w:p w14:paraId="723925D6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156D77AC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7A3C908F" w14:textId="77777777">
        <w:tc>
          <w:tcPr>
            <w:tcW w:w="0" w:type="auto"/>
          </w:tcPr>
          <w:p w14:paraId="1AAA1625" w14:textId="77777777" w:rsidR="00514C33" w:rsidRDefault="000854E5">
            <w:pPr>
              <w:pStyle w:val="Compact"/>
            </w:pPr>
            <w:r>
              <w:t>Heptachlor epoxide</w:t>
            </w:r>
          </w:p>
        </w:tc>
        <w:tc>
          <w:tcPr>
            <w:tcW w:w="0" w:type="auto"/>
          </w:tcPr>
          <w:p w14:paraId="0A2052A6" w14:textId="77777777" w:rsidR="00514C33" w:rsidRDefault="000854E5">
            <w:pPr>
              <w:pStyle w:val="Compact"/>
              <w:jc w:val="right"/>
            </w:pPr>
            <w:r>
              <w:t>0.0218881</w:t>
            </w:r>
          </w:p>
        </w:tc>
        <w:tc>
          <w:tcPr>
            <w:tcW w:w="0" w:type="auto"/>
          </w:tcPr>
          <w:p w14:paraId="150F6F8B" w14:textId="77777777" w:rsidR="00514C33" w:rsidRDefault="000854E5">
            <w:pPr>
              <w:pStyle w:val="Compact"/>
              <w:jc w:val="right"/>
            </w:pPr>
            <w:r>
              <w:t>0.0492708</w:t>
            </w:r>
          </w:p>
        </w:tc>
        <w:tc>
          <w:tcPr>
            <w:tcW w:w="0" w:type="auto"/>
          </w:tcPr>
          <w:p w14:paraId="0C36D4AE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2E89DEFE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4D9C1A28" w14:textId="77777777">
        <w:tc>
          <w:tcPr>
            <w:tcW w:w="0" w:type="auto"/>
          </w:tcPr>
          <w:p w14:paraId="0082B96F" w14:textId="77777777" w:rsidR="00514C33" w:rsidRDefault="000854E5">
            <w:pPr>
              <w:pStyle w:val="Compact"/>
            </w:pPr>
            <w:r>
              <w:t>Pentachlorophenol</w:t>
            </w:r>
          </w:p>
        </w:tc>
        <w:tc>
          <w:tcPr>
            <w:tcW w:w="0" w:type="auto"/>
          </w:tcPr>
          <w:p w14:paraId="321097FD" w14:textId="77777777" w:rsidR="00514C33" w:rsidRDefault="000854E5">
            <w:pPr>
              <w:pStyle w:val="Compact"/>
              <w:jc w:val="right"/>
            </w:pPr>
            <w:r>
              <w:t>0.3042524</w:t>
            </w:r>
          </w:p>
        </w:tc>
        <w:tc>
          <w:tcPr>
            <w:tcW w:w="0" w:type="auto"/>
          </w:tcPr>
          <w:p w14:paraId="41A39562" w14:textId="77777777" w:rsidR="00514C33" w:rsidRDefault="000854E5">
            <w:pPr>
              <w:pStyle w:val="Compact"/>
              <w:jc w:val="right"/>
            </w:pPr>
            <w:r>
              <w:t>7.0331182</w:t>
            </w:r>
          </w:p>
        </w:tc>
        <w:tc>
          <w:tcPr>
            <w:tcW w:w="0" w:type="auto"/>
          </w:tcPr>
          <w:p w14:paraId="3BA6B917" w14:textId="77777777" w:rsidR="00514C33" w:rsidRDefault="000854E5">
            <w:pPr>
              <w:pStyle w:val="Compact"/>
              <w:jc w:val="right"/>
            </w:pPr>
            <w:r>
              <w:t>0.01</w:t>
            </w:r>
          </w:p>
        </w:tc>
        <w:tc>
          <w:tcPr>
            <w:tcW w:w="0" w:type="auto"/>
          </w:tcPr>
          <w:p w14:paraId="0617797B" w14:textId="77777777" w:rsidR="00514C33" w:rsidRDefault="000854E5">
            <w:pPr>
              <w:pStyle w:val="Compact"/>
              <w:jc w:val="right"/>
            </w:pPr>
            <w:r>
              <w:t>0.03</w:t>
            </w:r>
          </w:p>
        </w:tc>
      </w:tr>
      <w:tr w:rsidR="00514C33" w14:paraId="05B9F1A2" w14:textId="77777777">
        <w:tc>
          <w:tcPr>
            <w:tcW w:w="0" w:type="auto"/>
          </w:tcPr>
          <w:p w14:paraId="78A44C64" w14:textId="77777777" w:rsidR="00514C33" w:rsidRDefault="000854E5">
            <w:pPr>
              <w:pStyle w:val="Compact"/>
            </w:pPr>
            <w:r>
              <w:t>Dibutyl phthalate</w:t>
            </w:r>
          </w:p>
        </w:tc>
        <w:tc>
          <w:tcPr>
            <w:tcW w:w="0" w:type="auto"/>
          </w:tcPr>
          <w:p w14:paraId="52138CB1" w14:textId="77777777" w:rsidR="00514C33" w:rsidRDefault="000854E5">
            <w:pPr>
              <w:pStyle w:val="Compact"/>
              <w:jc w:val="right"/>
            </w:pPr>
            <w:r>
              <w:t>34.8952467</w:t>
            </w:r>
          </w:p>
        </w:tc>
        <w:tc>
          <w:tcPr>
            <w:tcW w:w="0" w:type="auto"/>
          </w:tcPr>
          <w:p w14:paraId="53093F96" w14:textId="77777777" w:rsidR="00514C33" w:rsidRDefault="000854E5">
            <w:pPr>
              <w:pStyle w:val="Compact"/>
              <w:jc w:val="right"/>
            </w:pPr>
            <w:r>
              <w:t>351.8825255</w:t>
            </w:r>
          </w:p>
        </w:tc>
        <w:tc>
          <w:tcPr>
            <w:tcW w:w="0" w:type="auto"/>
          </w:tcPr>
          <w:p w14:paraId="24D93CCE" w14:textId="77777777" w:rsidR="00514C33" w:rsidRDefault="000854E5">
            <w:pPr>
              <w:pStyle w:val="Compact"/>
              <w:jc w:val="right"/>
            </w:pPr>
            <w:r>
              <w:t>1.26</w:t>
            </w:r>
          </w:p>
        </w:tc>
        <w:tc>
          <w:tcPr>
            <w:tcW w:w="0" w:type="auto"/>
          </w:tcPr>
          <w:p w14:paraId="3CFE601C" w14:textId="77777777" w:rsidR="00514C33" w:rsidRDefault="000854E5">
            <w:pPr>
              <w:pStyle w:val="Compact"/>
              <w:jc w:val="right"/>
            </w:pPr>
            <w:r>
              <w:t>1.65</w:t>
            </w:r>
          </w:p>
        </w:tc>
      </w:tr>
      <w:tr w:rsidR="00514C33" w14:paraId="5B60D01F" w14:textId="77777777">
        <w:tc>
          <w:tcPr>
            <w:tcW w:w="0" w:type="auto"/>
          </w:tcPr>
          <w:p w14:paraId="49779710" w14:textId="77777777" w:rsidR="00514C33" w:rsidRDefault="000854E5">
            <w:pPr>
              <w:pStyle w:val="Compact"/>
            </w:pPr>
            <w:r>
              <w:t>Chlorpyrifos</w:t>
            </w:r>
          </w:p>
        </w:tc>
        <w:tc>
          <w:tcPr>
            <w:tcW w:w="0" w:type="auto"/>
          </w:tcPr>
          <w:p w14:paraId="0BEB1808" w14:textId="77777777" w:rsidR="00514C33" w:rsidRDefault="000854E5">
            <w:pPr>
              <w:pStyle w:val="Compact"/>
              <w:jc w:val="right"/>
            </w:pPr>
            <w:r>
              <w:t>0.2062983</w:t>
            </w:r>
          </w:p>
        </w:tc>
        <w:tc>
          <w:tcPr>
            <w:tcW w:w="0" w:type="auto"/>
          </w:tcPr>
          <w:p w14:paraId="5505AEDE" w14:textId="77777777" w:rsidR="00514C33" w:rsidRDefault="000854E5">
            <w:pPr>
              <w:pStyle w:val="Compact"/>
              <w:jc w:val="right"/>
            </w:pPr>
            <w:r>
              <w:t>2.0496652</w:t>
            </w:r>
          </w:p>
        </w:tc>
        <w:tc>
          <w:tcPr>
            <w:tcW w:w="0" w:type="auto"/>
          </w:tcPr>
          <w:p w14:paraId="56124AD2" w14:textId="77777777" w:rsidR="00514C33" w:rsidRDefault="000854E5">
            <w:pPr>
              <w:pStyle w:val="Compact"/>
              <w:jc w:val="right"/>
            </w:pPr>
            <w:r>
              <w:t>0.01</w:t>
            </w:r>
          </w:p>
        </w:tc>
        <w:tc>
          <w:tcPr>
            <w:tcW w:w="0" w:type="auto"/>
          </w:tcPr>
          <w:p w14:paraId="16CD41C5" w14:textId="77777777" w:rsidR="00514C33" w:rsidRDefault="000854E5">
            <w:pPr>
              <w:pStyle w:val="Compact"/>
              <w:jc w:val="right"/>
            </w:pPr>
            <w:r>
              <w:t>0.01</w:t>
            </w:r>
          </w:p>
        </w:tc>
      </w:tr>
      <w:tr w:rsidR="00514C33" w14:paraId="30C6FD02" w14:textId="77777777">
        <w:tc>
          <w:tcPr>
            <w:tcW w:w="0" w:type="auto"/>
          </w:tcPr>
          <w:p w14:paraId="2C1D1FE3" w14:textId="77777777" w:rsidR="00514C33" w:rsidRDefault="000854E5">
            <w:pPr>
              <w:pStyle w:val="Compact"/>
            </w:pPr>
            <w:r>
              <w:t>Di(2-ethylhexyl) phthalate</w:t>
            </w:r>
          </w:p>
        </w:tc>
        <w:tc>
          <w:tcPr>
            <w:tcW w:w="0" w:type="auto"/>
          </w:tcPr>
          <w:p w14:paraId="745D0D25" w14:textId="77777777" w:rsidR="00514C33" w:rsidRDefault="000854E5">
            <w:pPr>
              <w:pStyle w:val="Compact"/>
              <w:jc w:val="right"/>
            </w:pPr>
            <w:r>
              <w:t>34.8952467</w:t>
            </w:r>
          </w:p>
        </w:tc>
        <w:tc>
          <w:tcPr>
            <w:tcW w:w="0" w:type="auto"/>
          </w:tcPr>
          <w:p w14:paraId="30CE41CC" w14:textId="77777777" w:rsidR="00514C33" w:rsidRDefault="000854E5">
            <w:pPr>
              <w:pStyle w:val="Compact"/>
              <w:jc w:val="right"/>
            </w:pPr>
            <w:r>
              <w:t>351.8825255</w:t>
            </w:r>
          </w:p>
        </w:tc>
        <w:tc>
          <w:tcPr>
            <w:tcW w:w="0" w:type="auto"/>
          </w:tcPr>
          <w:p w14:paraId="73BF049A" w14:textId="77777777" w:rsidR="00514C33" w:rsidRDefault="000854E5">
            <w:pPr>
              <w:pStyle w:val="Compact"/>
              <w:jc w:val="right"/>
            </w:pPr>
            <w:r>
              <w:t>1.26</w:t>
            </w:r>
          </w:p>
        </w:tc>
        <w:tc>
          <w:tcPr>
            <w:tcW w:w="0" w:type="auto"/>
          </w:tcPr>
          <w:p w14:paraId="02206B74" w14:textId="77777777" w:rsidR="00514C33" w:rsidRDefault="000854E5">
            <w:pPr>
              <w:pStyle w:val="Compact"/>
              <w:jc w:val="right"/>
            </w:pPr>
            <w:r>
              <w:t>1.65</w:t>
            </w:r>
          </w:p>
        </w:tc>
      </w:tr>
      <w:tr w:rsidR="00514C33" w14:paraId="600DA341" w14:textId="77777777">
        <w:tc>
          <w:tcPr>
            <w:tcW w:w="0" w:type="auto"/>
          </w:tcPr>
          <w:p w14:paraId="5CE51496" w14:textId="77777777" w:rsidR="00514C33" w:rsidRDefault="000854E5">
            <w:pPr>
              <w:pStyle w:val="Compact"/>
            </w:pPr>
            <w:r>
              <w:t>2,4,6-Trichlorophenol</w:t>
            </w:r>
          </w:p>
        </w:tc>
        <w:tc>
          <w:tcPr>
            <w:tcW w:w="0" w:type="auto"/>
          </w:tcPr>
          <w:p w14:paraId="5B53ADAF" w14:textId="77777777" w:rsidR="00514C33" w:rsidRDefault="000854E5">
            <w:pPr>
              <w:pStyle w:val="Compact"/>
              <w:jc w:val="right"/>
            </w:pPr>
            <w:r>
              <w:t>11.5355283</w:t>
            </w:r>
          </w:p>
        </w:tc>
        <w:tc>
          <w:tcPr>
            <w:tcW w:w="0" w:type="auto"/>
          </w:tcPr>
          <w:p w14:paraId="343B01B2" w14:textId="77777777" w:rsidR="00514C33" w:rsidRDefault="000854E5">
            <w:pPr>
              <w:pStyle w:val="Compact"/>
              <w:jc w:val="right"/>
            </w:pPr>
            <w:r>
              <w:t>64.6773746</w:t>
            </w:r>
          </w:p>
        </w:tc>
        <w:tc>
          <w:tcPr>
            <w:tcW w:w="0" w:type="auto"/>
          </w:tcPr>
          <w:p w14:paraId="56BCCB73" w14:textId="77777777" w:rsidR="00514C33" w:rsidRDefault="000854E5">
            <w:pPr>
              <w:pStyle w:val="Compact"/>
              <w:jc w:val="right"/>
            </w:pPr>
            <w:r>
              <w:t>0.42</w:t>
            </w:r>
          </w:p>
        </w:tc>
        <w:tc>
          <w:tcPr>
            <w:tcW w:w="0" w:type="auto"/>
          </w:tcPr>
          <w:p w14:paraId="23D5E70D" w14:textId="77777777" w:rsidR="00514C33" w:rsidRDefault="000854E5">
            <w:pPr>
              <w:pStyle w:val="Compact"/>
              <w:jc w:val="right"/>
            </w:pPr>
            <w:r>
              <w:t>0.30</w:t>
            </w:r>
          </w:p>
        </w:tc>
      </w:tr>
      <w:tr w:rsidR="00514C33" w14:paraId="05278B74" w14:textId="77777777">
        <w:tc>
          <w:tcPr>
            <w:tcW w:w="0" w:type="auto"/>
          </w:tcPr>
          <w:p w14:paraId="063CE409" w14:textId="77777777" w:rsidR="00514C33" w:rsidRDefault="000854E5">
            <w:pPr>
              <w:pStyle w:val="Compact"/>
            </w:pPr>
            <w:r>
              <w:t>Ethion</w:t>
            </w:r>
          </w:p>
        </w:tc>
        <w:tc>
          <w:tcPr>
            <w:tcW w:w="0" w:type="auto"/>
          </w:tcPr>
          <w:p w14:paraId="6904E490" w14:textId="77777777" w:rsidR="00514C33" w:rsidRDefault="000854E5">
            <w:pPr>
              <w:pStyle w:val="Compact"/>
              <w:jc w:val="right"/>
            </w:pPr>
            <w:r>
              <w:t>0.0781195</w:t>
            </w:r>
          </w:p>
        </w:tc>
        <w:tc>
          <w:tcPr>
            <w:tcW w:w="0" w:type="auto"/>
          </w:tcPr>
          <w:p w14:paraId="7BC16A76" w14:textId="77777777" w:rsidR="00514C33" w:rsidRDefault="000854E5">
            <w:pPr>
              <w:pStyle w:val="Compact"/>
              <w:jc w:val="right"/>
            </w:pPr>
            <w:r>
              <w:t>0.8800805</w:t>
            </w:r>
          </w:p>
        </w:tc>
        <w:tc>
          <w:tcPr>
            <w:tcW w:w="0" w:type="auto"/>
          </w:tcPr>
          <w:p w14:paraId="461E1E43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0C7BD1AD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5A9B817D" w14:textId="77777777">
        <w:tc>
          <w:tcPr>
            <w:tcW w:w="0" w:type="auto"/>
          </w:tcPr>
          <w:p w14:paraId="591D9E0E" w14:textId="77777777" w:rsidR="00514C33" w:rsidRDefault="000854E5">
            <w:pPr>
              <w:pStyle w:val="Compact"/>
            </w:pPr>
            <w:r>
              <w:t>Azinphos-methyl</w:t>
            </w:r>
          </w:p>
        </w:tc>
        <w:tc>
          <w:tcPr>
            <w:tcW w:w="0" w:type="auto"/>
          </w:tcPr>
          <w:p w14:paraId="604572C6" w14:textId="77777777" w:rsidR="00514C33" w:rsidRDefault="000854E5">
            <w:pPr>
              <w:pStyle w:val="Compact"/>
              <w:jc w:val="right"/>
            </w:pPr>
            <w:r>
              <w:t>0.0282547</w:t>
            </w:r>
          </w:p>
        </w:tc>
        <w:tc>
          <w:tcPr>
            <w:tcW w:w="0" w:type="auto"/>
          </w:tcPr>
          <w:p w14:paraId="63510126" w14:textId="77777777" w:rsidR="00514C33" w:rsidRDefault="000854E5">
            <w:pPr>
              <w:pStyle w:val="Compact"/>
              <w:jc w:val="right"/>
            </w:pPr>
            <w:r>
              <w:t>0.0638165</w:t>
            </w:r>
          </w:p>
        </w:tc>
        <w:tc>
          <w:tcPr>
            <w:tcW w:w="0" w:type="auto"/>
          </w:tcPr>
          <w:p w14:paraId="35A60C3C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3E30362F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3868AE3D" w14:textId="77777777">
        <w:tc>
          <w:tcPr>
            <w:tcW w:w="0" w:type="auto"/>
          </w:tcPr>
          <w:p w14:paraId="1AC37F24" w14:textId="77777777" w:rsidR="00514C33" w:rsidRDefault="000854E5">
            <w:pPr>
              <w:pStyle w:val="Compact"/>
            </w:pPr>
            <w:r>
              <w:t>2,4,5-Trichlorophenol</w:t>
            </w:r>
          </w:p>
        </w:tc>
        <w:tc>
          <w:tcPr>
            <w:tcW w:w="0" w:type="auto"/>
          </w:tcPr>
          <w:p w14:paraId="58F13CAD" w14:textId="77777777" w:rsidR="00514C33" w:rsidRDefault="000854E5">
            <w:pPr>
              <w:pStyle w:val="Compact"/>
              <w:jc w:val="right"/>
            </w:pPr>
            <w:r>
              <w:t>665.1268293</w:t>
            </w:r>
          </w:p>
        </w:tc>
        <w:tc>
          <w:tcPr>
            <w:tcW w:w="0" w:type="auto"/>
          </w:tcPr>
          <w:p w14:paraId="39B1A652" w14:textId="77777777" w:rsidR="00514C33" w:rsidRDefault="000854E5">
            <w:pPr>
              <w:pStyle w:val="Compact"/>
              <w:jc w:val="right"/>
            </w:pPr>
            <w:r>
              <w:t>7335.1382110</w:t>
            </w:r>
          </w:p>
        </w:tc>
        <w:tc>
          <w:tcPr>
            <w:tcW w:w="0" w:type="auto"/>
          </w:tcPr>
          <w:p w14:paraId="6F4659B9" w14:textId="77777777" w:rsidR="00514C33" w:rsidRDefault="000854E5">
            <w:pPr>
              <w:pStyle w:val="Compact"/>
              <w:jc w:val="right"/>
            </w:pPr>
            <w:r>
              <w:t>24.04</w:t>
            </w:r>
          </w:p>
        </w:tc>
        <w:tc>
          <w:tcPr>
            <w:tcW w:w="0" w:type="auto"/>
          </w:tcPr>
          <w:p w14:paraId="78ED0869" w14:textId="77777777" w:rsidR="00514C33" w:rsidRDefault="000854E5">
            <w:pPr>
              <w:pStyle w:val="Compact"/>
              <w:jc w:val="right"/>
            </w:pPr>
            <w:r>
              <w:t>34.36</w:t>
            </w:r>
          </w:p>
        </w:tc>
      </w:tr>
      <w:tr w:rsidR="00514C33" w14:paraId="40E9BC3B" w14:textId="77777777">
        <w:tc>
          <w:tcPr>
            <w:tcW w:w="0" w:type="auto"/>
          </w:tcPr>
          <w:p w14:paraId="22F12B03" w14:textId="77777777" w:rsidR="00514C33" w:rsidRDefault="000854E5">
            <w:pPr>
              <w:pStyle w:val="Compact"/>
            </w:pPr>
            <w:r>
              <w:t>Parathion</w:t>
            </w:r>
          </w:p>
        </w:tc>
        <w:tc>
          <w:tcPr>
            <w:tcW w:w="0" w:type="auto"/>
          </w:tcPr>
          <w:p w14:paraId="190BC532" w14:textId="77777777" w:rsidR="00514C33" w:rsidRDefault="000854E5">
            <w:pPr>
              <w:pStyle w:val="Compact"/>
              <w:jc w:val="right"/>
            </w:pPr>
            <w:r>
              <w:t>0.1244289</w:t>
            </w:r>
          </w:p>
        </w:tc>
        <w:tc>
          <w:tcPr>
            <w:tcW w:w="0" w:type="auto"/>
          </w:tcPr>
          <w:p w14:paraId="7398BDFE" w14:textId="77777777" w:rsidR="00514C33" w:rsidRDefault="000854E5">
            <w:pPr>
              <w:pStyle w:val="Compact"/>
              <w:jc w:val="right"/>
            </w:pPr>
            <w:r>
              <w:t>1.2897856</w:t>
            </w:r>
          </w:p>
        </w:tc>
        <w:tc>
          <w:tcPr>
            <w:tcW w:w="0" w:type="auto"/>
          </w:tcPr>
          <w:p w14:paraId="45BDA745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17C6CE6C" w14:textId="77777777" w:rsidR="00514C33" w:rsidRDefault="000854E5">
            <w:pPr>
              <w:pStyle w:val="Compact"/>
              <w:jc w:val="right"/>
            </w:pPr>
            <w:r>
              <w:t>0.01</w:t>
            </w:r>
          </w:p>
        </w:tc>
      </w:tr>
      <w:tr w:rsidR="00514C33" w14:paraId="6E5DA32B" w14:textId="77777777">
        <w:tc>
          <w:tcPr>
            <w:tcW w:w="0" w:type="auto"/>
          </w:tcPr>
          <w:p w14:paraId="61E709B5" w14:textId="77777777" w:rsidR="00514C33" w:rsidRDefault="000854E5">
            <w:pPr>
              <w:pStyle w:val="Compact"/>
            </w:pPr>
            <w:r>
              <w:t>Benzo(b)fluoranthene</w:t>
            </w:r>
          </w:p>
        </w:tc>
        <w:tc>
          <w:tcPr>
            <w:tcW w:w="0" w:type="auto"/>
          </w:tcPr>
          <w:p w14:paraId="776C62A1" w14:textId="77777777" w:rsidR="00514C33" w:rsidRDefault="000854E5">
            <w:pPr>
              <w:pStyle w:val="Compact"/>
              <w:jc w:val="right"/>
            </w:pPr>
            <w:r>
              <w:t>157.4135185</w:t>
            </w:r>
          </w:p>
        </w:tc>
        <w:tc>
          <w:tcPr>
            <w:tcW w:w="0" w:type="auto"/>
          </w:tcPr>
          <w:p w14:paraId="1410C0B0" w14:textId="77777777" w:rsidR="00514C33" w:rsidRDefault="000854E5">
            <w:pPr>
              <w:pStyle w:val="Compact"/>
              <w:jc w:val="right"/>
            </w:pPr>
            <w:r>
              <w:t>1015.6731090</w:t>
            </w:r>
          </w:p>
        </w:tc>
        <w:tc>
          <w:tcPr>
            <w:tcW w:w="0" w:type="auto"/>
          </w:tcPr>
          <w:p w14:paraId="61BCDFB3" w14:textId="77777777" w:rsidR="00514C33" w:rsidRDefault="000854E5">
            <w:pPr>
              <w:pStyle w:val="Compact"/>
              <w:jc w:val="right"/>
            </w:pPr>
            <w:r>
              <w:t>5.69</w:t>
            </w:r>
          </w:p>
        </w:tc>
        <w:tc>
          <w:tcPr>
            <w:tcW w:w="0" w:type="auto"/>
          </w:tcPr>
          <w:p w14:paraId="25DEC5F9" w14:textId="77777777" w:rsidR="00514C33" w:rsidRDefault="000854E5">
            <w:pPr>
              <w:pStyle w:val="Compact"/>
              <w:jc w:val="right"/>
            </w:pPr>
            <w:r>
              <w:t>4.76</w:t>
            </w:r>
          </w:p>
        </w:tc>
      </w:tr>
      <w:tr w:rsidR="00514C33" w14:paraId="298A77F0" w14:textId="77777777">
        <w:tc>
          <w:tcPr>
            <w:tcW w:w="0" w:type="auto"/>
          </w:tcPr>
          <w:p w14:paraId="19498DED" w14:textId="77777777" w:rsidR="00514C33" w:rsidRDefault="000854E5">
            <w:pPr>
              <w:pStyle w:val="Compact"/>
            </w:pPr>
            <w:r>
              <w:t>Trifluralin</w:t>
            </w:r>
          </w:p>
        </w:tc>
        <w:tc>
          <w:tcPr>
            <w:tcW w:w="0" w:type="auto"/>
          </w:tcPr>
          <w:p w14:paraId="35D686C1" w14:textId="77777777" w:rsidR="00514C33" w:rsidRDefault="000854E5">
            <w:pPr>
              <w:pStyle w:val="Compact"/>
              <w:jc w:val="right"/>
            </w:pPr>
            <w:r>
              <w:t>173.9842357</w:t>
            </w:r>
          </w:p>
        </w:tc>
        <w:tc>
          <w:tcPr>
            <w:tcW w:w="0" w:type="auto"/>
          </w:tcPr>
          <w:p w14:paraId="01FC62CC" w14:textId="77777777" w:rsidR="00514C33" w:rsidRDefault="000854E5">
            <w:pPr>
              <w:pStyle w:val="Compact"/>
              <w:jc w:val="right"/>
            </w:pPr>
            <w:r>
              <w:t>1486.5754780</w:t>
            </w:r>
          </w:p>
        </w:tc>
        <w:tc>
          <w:tcPr>
            <w:tcW w:w="0" w:type="auto"/>
          </w:tcPr>
          <w:p w14:paraId="4A66E6EE" w14:textId="77777777" w:rsidR="00514C33" w:rsidRDefault="000854E5">
            <w:pPr>
              <w:pStyle w:val="Compact"/>
              <w:jc w:val="right"/>
            </w:pPr>
            <w:r>
              <w:t>6.29</w:t>
            </w:r>
          </w:p>
        </w:tc>
        <w:tc>
          <w:tcPr>
            <w:tcW w:w="0" w:type="auto"/>
          </w:tcPr>
          <w:p w14:paraId="68B6027E" w14:textId="77777777" w:rsidR="00514C33" w:rsidRDefault="000854E5">
            <w:pPr>
              <w:pStyle w:val="Compact"/>
              <w:jc w:val="right"/>
            </w:pPr>
            <w:r>
              <w:t>6.96</w:t>
            </w:r>
          </w:p>
        </w:tc>
      </w:tr>
      <w:tr w:rsidR="00514C33" w14:paraId="57FC595D" w14:textId="77777777">
        <w:tc>
          <w:tcPr>
            <w:tcW w:w="0" w:type="auto"/>
          </w:tcPr>
          <w:p w14:paraId="4027F5B3" w14:textId="77777777" w:rsidR="00514C33" w:rsidRDefault="000854E5">
            <w:pPr>
              <w:pStyle w:val="Compact"/>
            </w:pPr>
            <w:r>
              <w:t>Acenaphthene</w:t>
            </w:r>
          </w:p>
        </w:tc>
        <w:tc>
          <w:tcPr>
            <w:tcW w:w="0" w:type="auto"/>
          </w:tcPr>
          <w:p w14:paraId="5809A0C1" w14:textId="77777777" w:rsidR="00514C33" w:rsidRDefault="000854E5">
            <w:pPr>
              <w:pStyle w:val="Compact"/>
              <w:jc w:val="right"/>
            </w:pPr>
            <w:r>
              <w:t>534.1177738</w:t>
            </w:r>
          </w:p>
        </w:tc>
        <w:tc>
          <w:tcPr>
            <w:tcW w:w="0" w:type="auto"/>
          </w:tcPr>
          <w:p w14:paraId="0468E5F5" w14:textId="77777777" w:rsidR="00514C33" w:rsidRDefault="000854E5">
            <w:pPr>
              <w:pStyle w:val="Compact"/>
              <w:jc w:val="right"/>
            </w:pPr>
            <w:r>
              <w:t>2973.7880630</w:t>
            </w:r>
          </w:p>
        </w:tc>
        <w:tc>
          <w:tcPr>
            <w:tcW w:w="0" w:type="auto"/>
          </w:tcPr>
          <w:p w14:paraId="474A9350" w14:textId="77777777" w:rsidR="00514C33" w:rsidRDefault="000854E5">
            <w:pPr>
              <w:pStyle w:val="Compact"/>
              <w:jc w:val="right"/>
            </w:pPr>
            <w:r>
              <w:t>19.30</w:t>
            </w:r>
          </w:p>
        </w:tc>
        <w:tc>
          <w:tcPr>
            <w:tcW w:w="0" w:type="auto"/>
          </w:tcPr>
          <w:p w14:paraId="13023D74" w14:textId="77777777" w:rsidR="00514C33" w:rsidRDefault="000854E5">
            <w:pPr>
              <w:pStyle w:val="Compact"/>
              <w:jc w:val="right"/>
            </w:pPr>
            <w:r>
              <w:t>13.93</w:t>
            </w:r>
          </w:p>
        </w:tc>
      </w:tr>
      <w:tr w:rsidR="00514C33" w14:paraId="4A5B7CD1" w14:textId="77777777">
        <w:tc>
          <w:tcPr>
            <w:tcW w:w="0" w:type="auto"/>
          </w:tcPr>
          <w:p w14:paraId="06FD36E8" w14:textId="77777777" w:rsidR="00514C33" w:rsidRDefault="000854E5">
            <w:pPr>
              <w:pStyle w:val="Compact"/>
            </w:pPr>
            <w:r>
              <w:t>p,p’-DDD</w:t>
            </w:r>
          </w:p>
        </w:tc>
        <w:tc>
          <w:tcPr>
            <w:tcW w:w="0" w:type="auto"/>
          </w:tcPr>
          <w:p w14:paraId="3B3007E5" w14:textId="77777777" w:rsidR="00514C33" w:rsidRDefault="000854E5">
            <w:pPr>
              <w:pStyle w:val="Compact"/>
              <w:jc w:val="right"/>
            </w:pPr>
            <w:r>
              <w:t>0.0072505</w:t>
            </w:r>
          </w:p>
        </w:tc>
        <w:tc>
          <w:tcPr>
            <w:tcW w:w="0" w:type="auto"/>
          </w:tcPr>
          <w:p w14:paraId="3CABBD13" w14:textId="77777777" w:rsidR="00514C33" w:rsidRDefault="000854E5">
            <w:pPr>
              <w:pStyle w:val="Compact"/>
              <w:jc w:val="right"/>
            </w:pPr>
            <w:r>
              <w:t>0.0321568</w:t>
            </w:r>
          </w:p>
        </w:tc>
        <w:tc>
          <w:tcPr>
            <w:tcW w:w="0" w:type="auto"/>
          </w:tcPr>
          <w:p w14:paraId="2381566C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33DD42E1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7B5E7528" w14:textId="77777777">
        <w:tc>
          <w:tcPr>
            <w:tcW w:w="0" w:type="auto"/>
          </w:tcPr>
          <w:p w14:paraId="32D037EA" w14:textId="77777777" w:rsidR="00514C33" w:rsidRDefault="000854E5">
            <w:pPr>
              <w:pStyle w:val="Compact"/>
            </w:pPr>
            <w:r>
              <w:t>Benzidine</w:t>
            </w:r>
          </w:p>
        </w:tc>
        <w:tc>
          <w:tcPr>
            <w:tcW w:w="0" w:type="auto"/>
          </w:tcPr>
          <w:p w14:paraId="78FDEB9D" w14:textId="77777777" w:rsidR="00514C33" w:rsidRDefault="000854E5">
            <w:pPr>
              <w:pStyle w:val="Compact"/>
              <w:jc w:val="right"/>
            </w:pPr>
            <w:r>
              <w:t>2.6654363</w:t>
            </w:r>
          </w:p>
        </w:tc>
        <w:tc>
          <w:tcPr>
            <w:tcW w:w="0" w:type="auto"/>
          </w:tcPr>
          <w:p w14:paraId="4044DD8C" w14:textId="77777777" w:rsidR="00514C33" w:rsidRDefault="000854E5">
            <w:pPr>
              <w:pStyle w:val="Compact"/>
              <w:jc w:val="right"/>
            </w:pPr>
            <w:r>
              <w:t>8.1475274</w:t>
            </w:r>
          </w:p>
        </w:tc>
        <w:tc>
          <w:tcPr>
            <w:tcW w:w="0" w:type="auto"/>
          </w:tcPr>
          <w:p w14:paraId="2CF412E9" w14:textId="77777777" w:rsidR="00514C33" w:rsidRDefault="000854E5">
            <w:pPr>
              <w:pStyle w:val="Compact"/>
              <w:jc w:val="right"/>
            </w:pPr>
            <w:r>
              <w:t>0.10</w:t>
            </w:r>
          </w:p>
        </w:tc>
        <w:tc>
          <w:tcPr>
            <w:tcW w:w="0" w:type="auto"/>
          </w:tcPr>
          <w:p w14:paraId="2A864053" w14:textId="77777777" w:rsidR="00514C33" w:rsidRDefault="000854E5">
            <w:pPr>
              <w:pStyle w:val="Compact"/>
              <w:jc w:val="right"/>
            </w:pPr>
            <w:r>
              <w:t>0.04</w:t>
            </w:r>
          </w:p>
        </w:tc>
      </w:tr>
      <w:tr w:rsidR="00514C33" w14:paraId="7BE68750" w14:textId="77777777">
        <w:tc>
          <w:tcPr>
            <w:tcW w:w="0" w:type="auto"/>
          </w:tcPr>
          <w:p w14:paraId="71C18AE5" w14:textId="77777777" w:rsidR="00514C33" w:rsidRDefault="000854E5">
            <w:pPr>
              <w:pStyle w:val="Compact"/>
            </w:pPr>
            <w:r>
              <w:t>Endosulfan</w:t>
            </w:r>
          </w:p>
        </w:tc>
        <w:tc>
          <w:tcPr>
            <w:tcW w:w="0" w:type="auto"/>
          </w:tcPr>
          <w:p w14:paraId="28FA6DB3" w14:textId="77777777" w:rsidR="00514C33" w:rsidRDefault="000854E5">
            <w:pPr>
              <w:pStyle w:val="Compact"/>
              <w:jc w:val="right"/>
            </w:pPr>
            <w:r>
              <w:t>83.3342176</w:t>
            </w:r>
          </w:p>
        </w:tc>
        <w:tc>
          <w:tcPr>
            <w:tcW w:w="0" w:type="auto"/>
          </w:tcPr>
          <w:p w14:paraId="2A4F4545" w14:textId="77777777" w:rsidR="00514C33" w:rsidRDefault="000854E5">
            <w:pPr>
              <w:pStyle w:val="Compact"/>
              <w:jc w:val="right"/>
            </w:pPr>
            <w:r>
              <w:t>1791.4633860</w:t>
            </w:r>
          </w:p>
        </w:tc>
        <w:tc>
          <w:tcPr>
            <w:tcW w:w="0" w:type="auto"/>
          </w:tcPr>
          <w:p w14:paraId="3E21285B" w14:textId="77777777" w:rsidR="00514C33" w:rsidRDefault="000854E5">
            <w:pPr>
              <w:pStyle w:val="Compact"/>
              <w:jc w:val="right"/>
            </w:pPr>
            <w:r>
              <w:t>3.01</w:t>
            </w:r>
          </w:p>
        </w:tc>
        <w:tc>
          <w:tcPr>
            <w:tcW w:w="0" w:type="auto"/>
          </w:tcPr>
          <w:p w14:paraId="1915FF0E" w14:textId="77777777" w:rsidR="00514C33" w:rsidRDefault="000854E5">
            <w:pPr>
              <w:pStyle w:val="Compact"/>
              <w:jc w:val="right"/>
            </w:pPr>
            <w:r>
              <w:t>8.39</w:t>
            </w:r>
          </w:p>
        </w:tc>
      </w:tr>
      <w:tr w:rsidR="00514C33" w14:paraId="251BB5A4" w14:textId="77777777">
        <w:tc>
          <w:tcPr>
            <w:tcW w:w="0" w:type="auto"/>
          </w:tcPr>
          <w:p w14:paraId="55E1EFFD" w14:textId="77777777" w:rsidR="00514C33" w:rsidRDefault="000854E5">
            <w:pPr>
              <w:pStyle w:val="Compact"/>
            </w:pPr>
            <w:r>
              <w:t>Methoxychlor</w:t>
            </w:r>
          </w:p>
        </w:tc>
        <w:tc>
          <w:tcPr>
            <w:tcW w:w="0" w:type="auto"/>
          </w:tcPr>
          <w:p w14:paraId="57C0945A" w14:textId="77777777" w:rsidR="00514C33" w:rsidRDefault="000854E5">
            <w:pPr>
              <w:pStyle w:val="Compact"/>
              <w:jc w:val="right"/>
            </w:pPr>
            <w:r>
              <w:t>0.9835145</w:t>
            </w:r>
          </w:p>
        </w:tc>
        <w:tc>
          <w:tcPr>
            <w:tcW w:w="0" w:type="auto"/>
          </w:tcPr>
          <w:p w14:paraId="12081990" w14:textId="77777777" w:rsidR="00514C33" w:rsidRDefault="000854E5">
            <w:pPr>
              <w:pStyle w:val="Compact"/>
              <w:jc w:val="right"/>
            </w:pPr>
            <w:r>
              <w:t>6.4378968</w:t>
            </w:r>
          </w:p>
        </w:tc>
        <w:tc>
          <w:tcPr>
            <w:tcW w:w="0" w:type="auto"/>
          </w:tcPr>
          <w:p w14:paraId="5BC96D1F" w14:textId="77777777" w:rsidR="00514C33" w:rsidRDefault="000854E5">
            <w:pPr>
              <w:pStyle w:val="Compact"/>
              <w:jc w:val="right"/>
            </w:pPr>
            <w:r>
              <w:t>0.04</w:t>
            </w:r>
          </w:p>
        </w:tc>
        <w:tc>
          <w:tcPr>
            <w:tcW w:w="0" w:type="auto"/>
          </w:tcPr>
          <w:p w14:paraId="596C26DC" w14:textId="77777777" w:rsidR="00514C33" w:rsidRDefault="000854E5">
            <w:pPr>
              <w:pStyle w:val="Compact"/>
              <w:jc w:val="right"/>
            </w:pPr>
            <w:r>
              <w:t>0.03</w:t>
            </w:r>
          </w:p>
        </w:tc>
      </w:tr>
      <w:tr w:rsidR="00514C33" w14:paraId="054E3F65" w14:textId="77777777">
        <w:tc>
          <w:tcPr>
            <w:tcW w:w="0" w:type="auto"/>
          </w:tcPr>
          <w:p w14:paraId="331427C0" w14:textId="77777777" w:rsidR="00514C33" w:rsidRDefault="000854E5">
            <w:pPr>
              <w:pStyle w:val="Compact"/>
            </w:pPr>
            <w:r>
              <w:t>2,4-Dinitrophenol</w:t>
            </w:r>
          </w:p>
        </w:tc>
        <w:tc>
          <w:tcPr>
            <w:tcW w:w="0" w:type="auto"/>
          </w:tcPr>
          <w:p w14:paraId="2745BC0E" w14:textId="77777777" w:rsidR="00514C33" w:rsidRDefault="000854E5">
            <w:pPr>
              <w:pStyle w:val="Compact"/>
              <w:jc w:val="right"/>
            </w:pPr>
            <w:r>
              <w:t>155.1683360</w:t>
            </w:r>
          </w:p>
        </w:tc>
        <w:tc>
          <w:tcPr>
            <w:tcW w:w="0" w:type="auto"/>
          </w:tcPr>
          <w:p w14:paraId="394C2D9E" w14:textId="77777777" w:rsidR="00514C33" w:rsidRDefault="000854E5">
            <w:pPr>
              <w:pStyle w:val="Compact"/>
              <w:jc w:val="right"/>
            </w:pPr>
            <w:r>
              <w:t>439.4894992</w:t>
            </w:r>
          </w:p>
        </w:tc>
        <w:tc>
          <w:tcPr>
            <w:tcW w:w="0" w:type="auto"/>
          </w:tcPr>
          <w:p w14:paraId="3A7ED9A5" w14:textId="77777777" w:rsidR="00514C33" w:rsidRDefault="000854E5">
            <w:pPr>
              <w:pStyle w:val="Compact"/>
              <w:jc w:val="right"/>
            </w:pPr>
            <w:r>
              <w:t>5.61</w:t>
            </w:r>
          </w:p>
        </w:tc>
        <w:tc>
          <w:tcPr>
            <w:tcW w:w="0" w:type="auto"/>
          </w:tcPr>
          <w:p w14:paraId="2F706137" w14:textId="77777777" w:rsidR="00514C33" w:rsidRDefault="000854E5">
            <w:pPr>
              <w:pStyle w:val="Compact"/>
              <w:jc w:val="right"/>
            </w:pPr>
            <w:r>
              <w:t>2.06</w:t>
            </w:r>
          </w:p>
        </w:tc>
      </w:tr>
      <w:tr w:rsidR="00514C33" w14:paraId="3D4F4494" w14:textId="77777777">
        <w:tc>
          <w:tcPr>
            <w:tcW w:w="0" w:type="auto"/>
          </w:tcPr>
          <w:p w14:paraId="25E2B2F3" w14:textId="77777777" w:rsidR="00514C33" w:rsidRDefault="000854E5">
            <w:pPr>
              <w:pStyle w:val="Compact"/>
            </w:pPr>
            <w:r>
              <w:t>2,4-Dinitrotoluene</w:t>
            </w:r>
          </w:p>
        </w:tc>
        <w:tc>
          <w:tcPr>
            <w:tcW w:w="0" w:type="auto"/>
          </w:tcPr>
          <w:p w14:paraId="04F7E308" w14:textId="77777777" w:rsidR="00514C33" w:rsidRDefault="000854E5">
            <w:pPr>
              <w:pStyle w:val="Compact"/>
              <w:jc w:val="right"/>
            </w:pPr>
            <w:r>
              <w:t>13.9218878</w:t>
            </w:r>
          </w:p>
        </w:tc>
        <w:tc>
          <w:tcPr>
            <w:tcW w:w="0" w:type="auto"/>
          </w:tcPr>
          <w:p w14:paraId="34CD59B6" w14:textId="77777777" w:rsidR="00514C33" w:rsidRDefault="000854E5">
            <w:pPr>
              <w:pStyle w:val="Compact"/>
              <w:jc w:val="right"/>
            </w:pPr>
            <w:r>
              <w:t>96.1295837</w:t>
            </w:r>
          </w:p>
        </w:tc>
        <w:tc>
          <w:tcPr>
            <w:tcW w:w="0" w:type="auto"/>
          </w:tcPr>
          <w:p w14:paraId="44F7709C" w14:textId="77777777" w:rsidR="00514C33" w:rsidRDefault="000854E5">
            <w:pPr>
              <w:pStyle w:val="Compact"/>
              <w:jc w:val="right"/>
            </w:pPr>
            <w:r>
              <w:t>0.50</w:t>
            </w:r>
          </w:p>
        </w:tc>
        <w:tc>
          <w:tcPr>
            <w:tcW w:w="0" w:type="auto"/>
          </w:tcPr>
          <w:p w14:paraId="63A7F42D" w14:textId="77777777" w:rsidR="00514C33" w:rsidRDefault="000854E5">
            <w:pPr>
              <w:pStyle w:val="Compact"/>
              <w:jc w:val="right"/>
            </w:pPr>
            <w:r>
              <w:t>0.45</w:t>
            </w:r>
          </w:p>
        </w:tc>
      </w:tr>
      <w:tr w:rsidR="00514C33" w14:paraId="677AFA3B" w14:textId="77777777">
        <w:tc>
          <w:tcPr>
            <w:tcW w:w="0" w:type="auto"/>
          </w:tcPr>
          <w:p w14:paraId="2506C0A0" w14:textId="77777777" w:rsidR="00514C33" w:rsidRDefault="000854E5">
            <w:pPr>
              <w:pStyle w:val="Compact"/>
            </w:pPr>
            <w:r>
              <w:t>Dicofol</w:t>
            </w:r>
          </w:p>
        </w:tc>
        <w:tc>
          <w:tcPr>
            <w:tcW w:w="0" w:type="auto"/>
          </w:tcPr>
          <w:p w14:paraId="0F189252" w14:textId="77777777" w:rsidR="00514C33" w:rsidRDefault="000854E5">
            <w:pPr>
              <w:pStyle w:val="Compact"/>
              <w:jc w:val="right"/>
            </w:pPr>
            <w:r>
              <w:t>0.4281083</w:t>
            </w:r>
          </w:p>
        </w:tc>
        <w:tc>
          <w:tcPr>
            <w:tcW w:w="0" w:type="auto"/>
          </w:tcPr>
          <w:p w14:paraId="3CB1FF3F" w14:textId="77777777" w:rsidR="00514C33" w:rsidRDefault="000854E5">
            <w:pPr>
              <w:pStyle w:val="Compact"/>
              <w:jc w:val="right"/>
            </w:pPr>
            <w:r>
              <w:t>5.1148034</w:t>
            </w:r>
          </w:p>
        </w:tc>
        <w:tc>
          <w:tcPr>
            <w:tcW w:w="0" w:type="auto"/>
          </w:tcPr>
          <w:p w14:paraId="1399FB37" w14:textId="77777777" w:rsidR="00514C33" w:rsidRDefault="000854E5">
            <w:pPr>
              <w:pStyle w:val="Compact"/>
              <w:jc w:val="right"/>
            </w:pPr>
            <w:r>
              <w:t>0.02</w:t>
            </w:r>
          </w:p>
        </w:tc>
        <w:tc>
          <w:tcPr>
            <w:tcW w:w="0" w:type="auto"/>
          </w:tcPr>
          <w:p w14:paraId="154732F7" w14:textId="77777777" w:rsidR="00514C33" w:rsidRDefault="000854E5">
            <w:pPr>
              <w:pStyle w:val="Compact"/>
              <w:jc w:val="right"/>
            </w:pPr>
            <w:r>
              <w:t>0.02</w:t>
            </w:r>
          </w:p>
        </w:tc>
      </w:tr>
      <w:tr w:rsidR="00514C33" w14:paraId="72B61A49" w14:textId="77777777">
        <w:tc>
          <w:tcPr>
            <w:tcW w:w="0" w:type="auto"/>
          </w:tcPr>
          <w:p w14:paraId="73DE94BA" w14:textId="77777777" w:rsidR="00514C33" w:rsidRDefault="000854E5">
            <w:pPr>
              <w:pStyle w:val="Compact"/>
            </w:pPr>
            <w:r>
              <w:t>p-Cresol</w:t>
            </w:r>
          </w:p>
        </w:tc>
        <w:tc>
          <w:tcPr>
            <w:tcW w:w="0" w:type="auto"/>
          </w:tcPr>
          <w:p w14:paraId="3CFCA7F8" w14:textId="77777777" w:rsidR="00514C33" w:rsidRDefault="000854E5">
            <w:pPr>
              <w:pStyle w:val="Compact"/>
              <w:jc w:val="right"/>
            </w:pPr>
            <w:r>
              <w:t>49.3945062</w:t>
            </w:r>
          </w:p>
        </w:tc>
        <w:tc>
          <w:tcPr>
            <w:tcW w:w="0" w:type="auto"/>
          </w:tcPr>
          <w:p w14:paraId="43C4AD6F" w14:textId="77777777" w:rsidR="00514C33" w:rsidRDefault="000854E5">
            <w:pPr>
              <w:pStyle w:val="Compact"/>
              <w:jc w:val="right"/>
            </w:pPr>
            <w:r>
              <w:t>609.6607949</w:t>
            </w:r>
          </w:p>
        </w:tc>
        <w:tc>
          <w:tcPr>
            <w:tcW w:w="0" w:type="auto"/>
          </w:tcPr>
          <w:p w14:paraId="6B3E5B15" w14:textId="77777777" w:rsidR="00514C33" w:rsidRDefault="000854E5">
            <w:pPr>
              <w:pStyle w:val="Compact"/>
              <w:jc w:val="right"/>
            </w:pPr>
            <w:r>
              <w:t>1.79</w:t>
            </w:r>
          </w:p>
        </w:tc>
        <w:tc>
          <w:tcPr>
            <w:tcW w:w="0" w:type="auto"/>
          </w:tcPr>
          <w:p w14:paraId="523913B6" w14:textId="77777777" w:rsidR="00514C33" w:rsidRDefault="000854E5">
            <w:pPr>
              <w:pStyle w:val="Compact"/>
              <w:jc w:val="right"/>
            </w:pPr>
            <w:r>
              <w:t>2.86</w:t>
            </w:r>
          </w:p>
        </w:tc>
      </w:tr>
      <w:tr w:rsidR="00514C33" w14:paraId="29736E06" w14:textId="77777777">
        <w:tc>
          <w:tcPr>
            <w:tcW w:w="0" w:type="auto"/>
          </w:tcPr>
          <w:p w14:paraId="4F1B554F" w14:textId="77777777" w:rsidR="00514C33" w:rsidRDefault="000854E5">
            <w:pPr>
              <w:pStyle w:val="Compact"/>
            </w:pPr>
            <w:r>
              <w:lastRenderedPageBreak/>
              <w:t>o,p’-DDT</w:t>
            </w:r>
          </w:p>
        </w:tc>
        <w:tc>
          <w:tcPr>
            <w:tcW w:w="0" w:type="auto"/>
          </w:tcPr>
          <w:p w14:paraId="66A49C07" w14:textId="77777777" w:rsidR="00514C33" w:rsidRDefault="000854E5">
            <w:pPr>
              <w:pStyle w:val="Compact"/>
              <w:jc w:val="right"/>
            </w:pPr>
            <w:r>
              <w:t>0.0072505</w:t>
            </w:r>
          </w:p>
        </w:tc>
        <w:tc>
          <w:tcPr>
            <w:tcW w:w="0" w:type="auto"/>
          </w:tcPr>
          <w:p w14:paraId="54029AB3" w14:textId="77777777" w:rsidR="00514C33" w:rsidRDefault="000854E5">
            <w:pPr>
              <w:pStyle w:val="Compact"/>
              <w:jc w:val="right"/>
            </w:pPr>
            <w:r>
              <w:t>0.0321568</w:t>
            </w:r>
          </w:p>
        </w:tc>
        <w:tc>
          <w:tcPr>
            <w:tcW w:w="0" w:type="auto"/>
          </w:tcPr>
          <w:p w14:paraId="02F59CEC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2391BFAF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7EEFE3A6" w14:textId="77777777">
        <w:tc>
          <w:tcPr>
            <w:tcW w:w="0" w:type="auto"/>
          </w:tcPr>
          <w:p w14:paraId="4C50B7AB" w14:textId="77777777" w:rsidR="00514C33" w:rsidRDefault="000854E5">
            <w:pPr>
              <w:pStyle w:val="Compact"/>
            </w:pPr>
            <w:r>
              <w:t>2-Methyl-4,6-dinitrophenol</w:t>
            </w:r>
          </w:p>
        </w:tc>
        <w:tc>
          <w:tcPr>
            <w:tcW w:w="0" w:type="auto"/>
          </w:tcPr>
          <w:p w14:paraId="4FA2ECA4" w14:textId="77777777" w:rsidR="00514C33" w:rsidRDefault="000854E5">
            <w:pPr>
              <w:pStyle w:val="Compact"/>
              <w:jc w:val="right"/>
            </w:pPr>
            <w:r>
              <w:t>13.9218878</w:t>
            </w:r>
          </w:p>
        </w:tc>
        <w:tc>
          <w:tcPr>
            <w:tcW w:w="0" w:type="auto"/>
          </w:tcPr>
          <w:p w14:paraId="385D4165" w14:textId="77777777" w:rsidR="00514C33" w:rsidRDefault="000854E5">
            <w:pPr>
              <w:pStyle w:val="Compact"/>
              <w:jc w:val="right"/>
            </w:pPr>
            <w:r>
              <w:t>96.1295837</w:t>
            </w:r>
          </w:p>
        </w:tc>
        <w:tc>
          <w:tcPr>
            <w:tcW w:w="0" w:type="auto"/>
          </w:tcPr>
          <w:p w14:paraId="6CA29628" w14:textId="77777777" w:rsidR="00514C33" w:rsidRDefault="000854E5">
            <w:pPr>
              <w:pStyle w:val="Compact"/>
              <w:jc w:val="right"/>
            </w:pPr>
            <w:r>
              <w:t>0.50</w:t>
            </w:r>
          </w:p>
        </w:tc>
        <w:tc>
          <w:tcPr>
            <w:tcW w:w="0" w:type="auto"/>
          </w:tcPr>
          <w:p w14:paraId="34676DE6" w14:textId="77777777" w:rsidR="00514C33" w:rsidRDefault="000854E5">
            <w:pPr>
              <w:pStyle w:val="Compact"/>
              <w:jc w:val="right"/>
            </w:pPr>
            <w:r>
              <w:t>0.45</w:t>
            </w:r>
          </w:p>
        </w:tc>
      </w:tr>
      <w:tr w:rsidR="00514C33" w14:paraId="7CE06E34" w14:textId="77777777">
        <w:tc>
          <w:tcPr>
            <w:tcW w:w="0" w:type="auto"/>
          </w:tcPr>
          <w:p w14:paraId="53FD4200" w14:textId="77777777" w:rsidR="00514C33" w:rsidRDefault="000854E5">
            <w:pPr>
              <w:pStyle w:val="Compact"/>
            </w:pPr>
            <w:r>
              <w:t>1,2,3-Trichlorobenzene</w:t>
            </w:r>
          </w:p>
        </w:tc>
        <w:tc>
          <w:tcPr>
            <w:tcW w:w="0" w:type="auto"/>
          </w:tcPr>
          <w:p w14:paraId="35D9ED04" w14:textId="77777777" w:rsidR="00514C33" w:rsidRDefault="000854E5">
            <w:pPr>
              <w:pStyle w:val="Compact"/>
              <w:jc w:val="right"/>
            </w:pPr>
            <w:r>
              <w:t>11.5355283</w:t>
            </w:r>
          </w:p>
        </w:tc>
        <w:tc>
          <w:tcPr>
            <w:tcW w:w="0" w:type="auto"/>
          </w:tcPr>
          <w:p w14:paraId="04668554" w14:textId="77777777" w:rsidR="00514C33" w:rsidRDefault="000854E5">
            <w:pPr>
              <w:pStyle w:val="Compact"/>
              <w:jc w:val="right"/>
            </w:pPr>
            <w:r>
              <w:t>64.6773746</w:t>
            </w:r>
          </w:p>
        </w:tc>
        <w:tc>
          <w:tcPr>
            <w:tcW w:w="0" w:type="auto"/>
          </w:tcPr>
          <w:p w14:paraId="6C1596F1" w14:textId="77777777" w:rsidR="00514C33" w:rsidRDefault="000854E5">
            <w:pPr>
              <w:pStyle w:val="Compact"/>
              <w:jc w:val="right"/>
            </w:pPr>
            <w:r>
              <w:t>0.42</w:t>
            </w:r>
          </w:p>
        </w:tc>
        <w:tc>
          <w:tcPr>
            <w:tcW w:w="0" w:type="auto"/>
          </w:tcPr>
          <w:p w14:paraId="134C9AEF" w14:textId="77777777" w:rsidR="00514C33" w:rsidRDefault="000854E5">
            <w:pPr>
              <w:pStyle w:val="Compact"/>
              <w:jc w:val="right"/>
            </w:pPr>
            <w:r>
              <w:t>0.30</w:t>
            </w:r>
          </w:p>
        </w:tc>
      </w:tr>
      <w:tr w:rsidR="00514C33" w14:paraId="305EC3D3" w14:textId="77777777">
        <w:tc>
          <w:tcPr>
            <w:tcW w:w="0" w:type="auto"/>
          </w:tcPr>
          <w:p w14:paraId="48F0C79D" w14:textId="77777777" w:rsidR="00514C33" w:rsidRDefault="000854E5">
            <w:pPr>
              <w:pStyle w:val="Compact"/>
            </w:pPr>
            <w:r>
              <w:t>Lead nitrate</w:t>
            </w:r>
          </w:p>
        </w:tc>
        <w:tc>
          <w:tcPr>
            <w:tcW w:w="0" w:type="auto"/>
          </w:tcPr>
          <w:p w14:paraId="58269C4A" w14:textId="77777777" w:rsidR="00514C33" w:rsidRDefault="000854E5">
            <w:pPr>
              <w:pStyle w:val="Compact"/>
              <w:jc w:val="right"/>
            </w:pPr>
            <w:r>
              <w:t>0.0723938</w:t>
            </w:r>
          </w:p>
        </w:tc>
        <w:tc>
          <w:tcPr>
            <w:tcW w:w="0" w:type="auto"/>
          </w:tcPr>
          <w:p w14:paraId="5C469CF2" w14:textId="77777777" w:rsidR="00514C33" w:rsidRDefault="000854E5">
            <w:pPr>
              <w:pStyle w:val="Compact"/>
              <w:jc w:val="right"/>
            </w:pPr>
            <w:r>
              <w:t>0.0723938</w:t>
            </w:r>
          </w:p>
        </w:tc>
        <w:tc>
          <w:tcPr>
            <w:tcW w:w="0" w:type="auto"/>
          </w:tcPr>
          <w:p w14:paraId="1BFFD67E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40D46CCD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0CED1870" w14:textId="77777777">
        <w:tc>
          <w:tcPr>
            <w:tcW w:w="0" w:type="auto"/>
          </w:tcPr>
          <w:p w14:paraId="3E8B36D7" w14:textId="77777777" w:rsidR="00514C33" w:rsidRDefault="000854E5">
            <w:pPr>
              <w:pStyle w:val="Compact"/>
            </w:pPr>
            <w:r>
              <w:t>Cadmium chloride</w:t>
            </w:r>
          </w:p>
        </w:tc>
        <w:tc>
          <w:tcPr>
            <w:tcW w:w="0" w:type="auto"/>
          </w:tcPr>
          <w:p w14:paraId="7DC3B0FD" w14:textId="77777777" w:rsidR="00514C33" w:rsidRDefault="000854E5">
            <w:pPr>
              <w:pStyle w:val="Compact"/>
              <w:jc w:val="right"/>
            </w:pPr>
            <w:r>
              <w:t>0.0444800</w:t>
            </w:r>
          </w:p>
        </w:tc>
        <w:tc>
          <w:tcPr>
            <w:tcW w:w="0" w:type="auto"/>
          </w:tcPr>
          <w:p w14:paraId="5769E6C6" w14:textId="77777777" w:rsidR="00514C33" w:rsidRDefault="000854E5">
            <w:pPr>
              <w:pStyle w:val="Compact"/>
              <w:jc w:val="right"/>
            </w:pPr>
            <w:r>
              <w:t>0.0444800</w:t>
            </w:r>
          </w:p>
        </w:tc>
        <w:tc>
          <w:tcPr>
            <w:tcW w:w="0" w:type="auto"/>
          </w:tcPr>
          <w:p w14:paraId="14C7265B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37171E2B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3DFAC36D" w14:textId="77777777">
        <w:tc>
          <w:tcPr>
            <w:tcW w:w="0" w:type="auto"/>
          </w:tcPr>
          <w:p w14:paraId="7ECF38BB" w14:textId="77777777" w:rsidR="00514C33" w:rsidRDefault="000854E5">
            <w:pPr>
              <w:pStyle w:val="Compact"/>
            </w:pPr>
            <w:r>
              <w:t>Zinc chloride</w:t>
            </w:r>
          </w:p>
        </w:tc>
        <w:tc>
          <w:tcPr>
            <w:tcW w:w="0" w:type="auto"/>
          </w:tcPr>
          <w:p w14:paraId="6EC0590A" w14:textId="77777777" w:rsidR="00514C33" w:rsidRDefault="000854E5">
            <w:pPr>
              <w:pStyle w:val="Compact"/>
              <w:jc w:val="right"/>
            </w:pPr>
            <w:r>
              <w:t>76.9230769</w:t>
            </w:r>
          </w:p>
        </w:tc>
        <w:tc>
          <w:tcPr>
            <w:tcW w:w="0" w:type="auto"/>
          </w:tcPr>
          <w:p w14:paraId="6424BF41" w14:textId="77777777" w:rsidR="00514C33" w:rsidRDefault="000854E5">
            <w:pPr>
              <w:pStyle w:val="Compact"/>
              <w:jc w:val="right"/>
            </w:pPr>
            <w:r>
              <w:t>76.9230769</w:t>
            </w:r>
          </w:p>
        </w:tc>
        <w:tc>
          <w:tcPr>
            <w:tcW w:w="0" w:type="auto"/>
          </w:tcPr>
          <w:p w14:paraId="70CA0CBB" w14:textId="77777777" w:rsidR="00514C33" w:rsidRDefault="000854E5">
            <w:pPr>
              <w:pStyle w:val="Compact"/>
              <w:jc w:val="right"/>
            </w:pPr>
            <w:r>
              <w:t>2.78</w:t>
            </w:r>
          </w:p>
        </w:tc>
        <w:tc>
          <w:tcPr>
            <w:tcW w:w="0" w:type="auto"/>
          </w:tcPr>
          <w:p w14:paraId="12576643" w14:textId="77777777" w:rsidR="00514C33" w:rsidRDefault="000854E5">
            <w:pPr>
              <w:pStyle w:val="Compact"/>
              <w:jc w:val="right"/>
            </w:pPr>
            <w:r>
              <w:t>0.36</w:t>
            </w:r>
          </w:p>
        </w:tc>
      </w:tr>
      <w:tr w:rsidR="00514C33" w14:paraId="156BAE5C" w14:textId="77777777">
        <w:tc>
          <w:tcPr>
            <w:tcW w:w="0" w:type="auto"/>
          </w:tcPr>
          <w:p w14:paraId="5827F115" w14:textId="77777777" w:rsidR="00514C33" w:rsidRDefault="000854E5">
            <w:pPr>
              <w:pStyle w:val="Compact"/>
            </w:pPr>
            <w:r>
              <w:t>Mercuric chloride</w:t>
            </w:r>
          </w:p>
        </w:tc>
        <w:tc>
          <w:tcPr>
            <w:tcW w:w="0" w:type="auto"/>
          </w:tcPr>
          <w:p w14:paraId="0F588D38" w14:textId="77777777" w:rsidR="00514C33" w:rsidRDefault="000854E5">
            <w:pPr>
              <w:pStyle w:val="Compact"/>
              <w:jc w:val="right"/>
            </w:pPr>
            <w:r>
              <w:t>0.0099701</w:t>
            </w:r>
          </w:p>
        </w:tc>
        <w:tc>
          <w:tcPr>
            <w:tcW w:w="0" w:type="auto"/>
          </w:tcPr>
          <w:p w14:paraId="532E67F9" w14:textId="77777777" w:rsidR="00514C33" w:rsidRDefault="000854E5">
            <w:pPr>
              <w:pStyle w:val="Compact"/>
              <w:jc w:val="right"/>
            </w:pPr>
            <w:r>
              <w:t>0.0099701</w:t>
            </w:r>
          </w:p>
        </w:tc>
        <w:tc>
          <w:tcPr>
            <w:tcW w:w="0" w:type="auto"/>
          </w:tcPr>
          <w:p w14:paraId="36579200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5888DBF8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6C8C4A1D" w14:textId="77777777">
        <w:tc>
          <w:tcPr>
            <w:tcW w:w="0" w:type="auto"/>
          </w:tcPr>
          <w:p w14:paraId="5F0CBD29" w14:textId="77777777" w:rsidR="00514C33" w:rsidRDefault="000854E5">
            <w:pPr>
              <w:pStyle w:val="Compact"/>
            </w:pPr>
            <w:r>
              <w:t>Potassium chromate (VI)</w:t>
            </w:r>
          </w:p>
        </w:tc>
        <w:tc>
          <w:tcPr>
            <w:tcW w:w="0" w:type="auto"/>
          </w:tcPr>
          <w:p w14:paraId="06C1C183" w14:textId="77777777" w:rsidR="00514C33" w:rsidRDefault="000854E5">
            <w:pPr>
              <w:pStyle w:val="Compact"/>
              <w:jc w:val="right"/>
            </w:pPr>
            <w:r>
              <w:t>1.9232249</w:t>
            </w:r>
          </w:p>
        </w:tc>
        <w:tc>
          <w:tcPr>
            <w:tcW w:w="0" w:type="auto"/>
          </w:tcPr>
          <w:p w14:paraId="52297C7B" w14:textId="77777777" w:rsidR="00514C33" w:rsidRDefault="000854E5">
            <w:pPr>
              <w:pStyle w:val="Compact"/>
              <w:jc w:val="right"/>
            </w:pPr>
            <w:r>
              <w:t>1.9232249</w:t>
            </w:r>
          </w:p>
        </w:tc>
        <w:tc>
          <w:tcPr>
            <w:tcW w:w="0" w:type="auto"/>
          </w:tcPr>
          <w:p w14:paraId="1C9955E0" w14:textId="77777777" w:rsidR="00514C33" w:rsidRDefault="000854E5">
            <w:pPr>
              <w:pStyle w:val="Compact"/>
              <w:jc w:val="right"/>
            </w:pPr>
            <w:r>
              <w:t>0.07</w:t>
            </w:r>
          </w:p>
        </w:tc>
        <w:tc>
          <w:tcPr>
            <w:tcW w:w="0" w:type="auto"/>
          </w:tcPr>
          <w:p w14:paraId="41802806" w14:textId="77777777" w:rsidR="00514C33" w:rsidRDefault="000854E5">
            <w:pPr>
              <w:pStyle w:val="Compact"/>
              <w:jc w:val="right"/>
            </w:pPr>
            <w:r>
              <w:t>0.01</w:t>
            </w:r>
          </w:p>
        </w:tc>
      </w:tr>
      <w:tr w:rsidR="00514C33" w14:paraId="2A29EACD" w14:textId="77777777">
        <w:tc>
          <w:tcPr>
            <w:tcW w:w="0" w:type="auto"/>
          </w:tcPr>
          <w:p w14:paraId="5D0435DE" w14:textId="77777777" w:rsidR="00514C33" w:rsidRDefault="000854E5">
            <w:pPr>
              <w:pStyle w:val="Compact"/>
            </w:pPr>
            <w:r>
              <w:t>Cobalt chloride</w:t>
            </w:r>
          </w:p>
        </w:tc>
        <w:tc>
          <w:tcPr>
            <w:tcW w:w="0" w:type="auto"/>
          </w:tcPr>
          <w:p w14:paraId="05935EE4" w14:textId="77777777" w:rsidR="00514C33" w:rsidRDefault="000854E5">
            <w:pPr>
              <w:pStyle w:val="Compact"/>
              <w:jc w:val="right"/>
            </w:pPr>
            <w:r>
              <w:t>0.0339386</w:t>
            </w:r>
          </w:p>
        </w:tc>
        <w:tc>
          <w:tcPr>
            <w:tcW w:w="0" w:type="auto"/>
          </w:tcPr>
          <w:p w14:paraId="01AC111F" w14:textId="77777777" w:rsidR="00514C33" w:rsidRDefault="000854E5">
            <w:pPr>
              <w:pStyle w:val="Compact"/>
              <w:jc w:val="right"/>
            </w:pPr>
            <w:r>
              <w:t>0.0339386</w:t>
            </w:r>
          </w:p>
        </w:tc>
        <w:tc>
          <w:tcPr>
            <w:tcW w:w="0" w:type="auto"/>
          </w:tcPr>
          <w:p w14:paraId="41197FE5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0A4C3F6D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7738C379" w14:textId="77777777">
        <w:tc>
          <w:tcPr>
            <w:tcW w:w="0" w:type="auto"/>
          </w:tcPr>
          <w:p w14:paraId="252188C6" w14:textId="77777777" w:rsidR="00514C33" w:rsidRDefault="000854E5">
            <w:pPr>
              <w:pStyle w:val="Compact"/>
            </w:pPr>
            <w:r>
              <w:t>Nickel chloride</w:t>
            </w:r>
          </w:p>
        </w:tc>
        <w:tc>
          <w:tcPr>
            <w:tcW w:w="0" w:type="auto"/>
          </w:tcPr>
          <w:p w14:paraId="1288E6A7" w14:textId="77777777" w:rsidR="00514C33" w:rsidRDefault="000854E5">
            <w:pPr>
              <w:pStyle w:val="Compact"/>
              <w:jc w:val="right"/>
            </w:pPr>
            <w:r>
              <w:t>0.4259452</w:t>
            </w:r>
          </w:p>
        </w:tc>
        <w:tc>
          <w:tcPr>
            <w:tcW w:w="0" w:type="auto"/>
          </w:tcPr>
          <w:p w14:paraId="29055C87" w14:textId="77777777" w:rsidR="00514C33" w:rsidRDefault="000854E5">
            <w:pPr>
              <w:pStyle w:val="Compact"/>
              <w:jc w:val="right"/>
            </w:pPr>
            <w:r>
              <w:t>0.4259452</w:t>
            </w:r>
          </w:p>
        </w:tc>
        <w:tc>
          <w:tcPr>
            <w:tcW w:w="0" w:type="auto"/>
          </w:tcPr>
          <w:p w14:paraId="4DBB61F0" w14:textId="77777777" w:rsidR="00514C33" w:rsidRDefault="000854E5">
            <w:pPr>
              <w:pStyle w:val="Compact"/>
              <w:jc w:val="right"/>
            </w:pPr>
            <w:r>
              <w:t>0.02</w:t>
            </w:r>
          </w:p>
        </w:tc>
        <w:tc>
          <w:tcPr>
            <w:tcW w:w="0" w:type="auto"/>
          </w:tcPr>
          <w:p w14:paraId="28A90530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</w:tbl>
    <w:p w14:paraId="57AFEC45" w14:textId="77777777" w:rsidR="00514C33" w:rsidRDefault="000854E5">
      <w:r>
        <w:br w:type="page"/>
      </w:r>
    </w:p>
    <w:p w14:paraId="130801E3" w14:textId="77777777" w:rsidR="00514C33" w:rsidRDefault="000854E5">
      <w:pPr>
        <w:pStyle w:val="TableCaption"/>
      </w:pPr>
      <w:r>
        <w:lastRenderedPageBreak/>
        <w:t>Table S5. The summary of the RFD-based designed mixture.</w:t>
      </w:r>
    </w:p>
    <w:tbl>
      <w:tblPr>
        <w:tblStyle w:val="Table"/>
        <w:tblW w:w="0" w:type="pct"/>
        <w:tblLook w:val="07E0" w:firstRow="1" w:lastRow="1" w:firstColumn="1" w:lastColumn="1" w:noHBand="1" w:noVBand="1"/>
        <w:tblCaption w:val="Table S5. The summary of the RFD-based designed mixture."/>
      </w:tblPr>
      <w:tblGrid>
        <w:gridCol w:w="2934"/>
        <w:gridCol w:w="2076"/>
        <w:gridCol w:w="2106"/>
        <w:gridCol w:w="1215"/>
        <w:gridCol w:w="1245"/>
      </w:tblGrid>
      <w:tr w:rsidR="00514C33" w14:paraId="0B4FD64E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53D2DBE" w14:textId="77777777" w:rsidR="00514C33" w:rsidRDefault="000854E5">
            <w:pPr>
              <w:pStyle w:val="Compact"/>
            </w:pPr>
            <w:r>
              <w:t>Chemical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710A86B" w14:textId="77777777" w:rsidR="00514C33" w:rsidRDefault="000854E5">
            <w:pPr>
              <w:pStyle w:val="Compact"/>
              <w:jc w:val="right"/>
            </w:pPr>
            <w:r>
              <w:t>RFD-L (micromole)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519D4E8" w14:textId="77777777" w:rsidR="00514C33" w:rsidRDefault="000854E5">
            <w:pPr>
              <w:pStyle w:val="Compact"/>
              <w:jc w:val="right"/>
            </w:pPr>
            <w:r>
              <w:t>RFD-H (micromole)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B099F6C" w14:textId="77777777" w:rsidR="00514C33" w:rsidRDefault="000854E5">
            <w:pPr>
              <w:pStyle w:val="Compact"/>
              <w:jc w:val="right"/>
            </w:pPr>
            <w:r>
              <w:t>RFD-L (%)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B35D596" w14:textId="77777777" w:rsidR="00514C33" w:rsidRDefault="000854E5">
            <w:pPr>
              <w:pStyle w:val="Compact"/>
              <w:jc w:val="right"/>
            </w:pPr>
            <w:r>
              <w:t>RFD-H (%)</w:t>
            </w:r>
          </w:p>
        </w:tc>
      </w:tr>
      <w:tr w:rsidR="00514C33" w14:paraId="4F2A546A" w14:textId="77777777">
        <w:tc>
          <w:tcPr>
            <w:tcW w:w="0" w:type="auto"/>
          </w:tcPr>
          <w:p w14:paraId="10DD16BA" w14:textId="77777777" w:rsidR="00514C33" w:rsidRDefault="000854E5">
            <w:pPr>
              <w:pStyle w:val="Compact"/>
            </w:pPr>
            <w:r>
              <w:t>Benz(a)anthracene</w:t>
            </w:r>
          </w:p>
        </w:tc>
        <w:tc>
          <w:tcPr>
            <w:tcW w:w="0" w:type="auto"/>
          </w:tcPr>
          <w:p w14:paraId="0CBD8D61" w14:textId="77777777" w:rsidR="00514C33" w:rsidRDefault="000854E5">
            <w:pPr>
              <w:pStyle w:val="Compact"/>
              <w:jc w:val="right"/>
            </w:pPr>
            <w:r>
              <w:t>0.0000029</w:t>
            </w:r>
          </w:p>
        </w:tc>
        <w:tc>
          <w:tcPr>
            <w:tcW w:w="0" w:type="auto"/>
          </w:tcPr>
          <w:p w14:paraId="5EE5715E" w14:textId="77777777" w:rsidR="00514C33" w:rsidRDefault="000854E5">
            <w:pPr>
              <w:pStyle w:val="Compact"/>
              <w:jc w:val="right"/>
            </w:pPr>
            <w:r>
              <w:t>0.0032744</w:t>
            </w:r>
          </w:p>
        </w:tc>
        <w:tc>
          <w:tcPr>
            <w:tcW w:w="0" w:type="auto"/>
          </w:tcPr>
          <w:p w14:paraId="233B06A8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2A7B16E7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3963E333" w14:textId="77777777">
        <w:tc>
          <w:tcPr>
            <w:tcW w:w="0" w:type="auto"/>
          </w:tcPr>
          <w:p w14:paraId="25F53EB3" w14:textId="77777777" w:rsidR="00514C33" w:rsidRDefault="000854E5">
            <w:pPr>
              <w:pStyle w:val="Compact"/>
            </w:pPr>
            <w:r>
              <w:t>Naphthalene</w:t>
            </w:r>
          </w:p>
        </w:tc>
        <w:tc>
          <w:tcPr>
            <w:tcW w:w="0" w:type="auto"/>
          </w:tcPr>
          <w:p w14:paraId="4C732AD9" w14:textId="77777777" w:rsidR="00514C33" w:rsidRDefault="000854E5">
            <w:pPr>
              <w:pStyle w:val="Compact"/>
              <w:jc w:val="right"/>
            </w:pPr>
            <w:r>
              <w:t>0.1589463</w:t>
            </w:r>
          </w:p>
        </w:tc>
        <w:tc>
          <w:tcPr>
            <w:tcW w:w="0" w:type="auto"/>
          </w:tcPr>
          <w:p w14:paraId="793FAE28" w14:textId="77777777" w:rsidR="00514C33" w:rsidRDefault="000854E5">
            <w:pPr>
              <w:pStyle w:val="Compact"/>
              <w:jc w:val="right"/>
            </w:pPr>
            <w:r>
              <w:t>0.7716768</w:t>
            </w:r>
          </w:p>
        </w:tc>
        <w:tc>
          <w:tcPr>
            <w:tcW w:w="0" w:type="auto"/>
          </w:tcPr>
          <w:p w14:paraId="1B0920E1" w14:textId="77777777" w:rsidR="00514C33" w:rsidRDefault="000854E5">
            <w:pPr>
              <w:pStyle w:val="Compact"/>
              <w:jc w:val="right"/>
            </w:pPr>
            <w:r>
              <w:t>0.19</w:t>
            </w:r>
          </w:p>
        </w:tc>
        <w:tc>
          <w:tcPr>
            <w:tcW w:w="0" w:type="auto"/>
          </w:tcPr>
          <w:p w14:paraId="483F2464" w14:textId="77777777" w:rsidR="00514C33" w:rsidRDefault="000854E5">
            <w:pPr>
              <w:pStyle w:val="Compact"/>
              <w:jc w:val="right"/>
            </w:pPr>
            <w:r>
              <w:t>0.67</w:t>
            </w:r>
          </w:p>
        </w:tc>
      </w:tr>
      <w:tr w:rsidR="00514C33" w14:paraId="2AA50815" w14:textId="77777777">
        <w:tc>
          <w:tcPr>
            <w:tcW w:w="0" w:type="auto"/>
          </w:tcPr>
          <w:p w14:paraId="480FF152" w14:textId="77777777" w:rsidR="00514C33" w:rsidRDefault="000854E5">
            <w:pPr>
              <w:pStyle w:val="Compact"/>
            </w:pPr>
            <w:r>
              <w:t>Fluoranthene</w:t>
            </w:r>
          </w:p>
        </w:tc>
        <w:tc>
          <w:tcPr>
            <w:tcW w:w="0" w:type="auto"/>
          </w:tcPr>
          <w:p w14:paraId="26A9AFCE" w14:textId="77777777" w:rsidR="00514C33" w:rsidRDefault="000854E5">
            <w:pPr>
              <w:pStyle w:val="Compact"/>
              <w:jc w:val="right"/>
            </w:pPr>
            <w:r>
              <w:t>0.0508532</w:t>
            </w:r>
          </w:p>
        </w:tc>
        <w:tc>
          <w:tcPr>
            <w:tcW w:w="0" w:type="auto"/>
          </w:tcPr>
          <w:p w14:paraId="56CA4395" w14:textId="77777777" w:rsidR="00514C33" w:rsidRDefault="000854E5">
            <w:pPr>
              <w:pStyle w:val="Compact"/>
              <w:jc w:val="right"/>
            </w:pPr>
            <w:r>
              <w:t>0.2475908</w:t>
            </w:r>
          </w:p>
        </w:tc>
        <w:tc>
          <w:tcPr>
            <w:tcW w:w="0" w:type="auto"/>
          </w:tcPr>
          <w:p w14:paraId="288F8B7D" w14:textId="77777777" w:rsidR="00514C33" w:rsidRDefault="000854E5">
            <w:pPr>
              <w:pStyle w:val="Compact"/>
              <w:jc w:val="right"/>
            </w:pPr>
            <w:r>
              <w:t>0.06</w:t>
            </w:r>
          </w:p>
        </w:tc>
        <w:tc>
          <w:tcPr>
            <w:tcW w:w="0" w:type="auto"/>
          </w:tcPr>
          <w:p w14:paraId="25E70484" w14:textId="77777777" w:rsidR="00514C33" w:rsidRDefault="000854E5">
            <w:pPr>
              <w:pStyle w:val="Compact"/>
              <w:jc w:val="right"/>
            </w:pPr>
            <w:r>
              <w:t>0.21</w:t>
            </w:r>
          </w:p>
        </w:tc>
      </w:tr>
      <w:tr w:rsidR="00514C33" w14:paraId="1248BCCF" w14:textId="77777777">
        <w:tc>
          <w:tcPr>
            <w:tcW w:w="0" w:type="auto"/>
          </w:tcPr>
          <w:p w14:paraId="1833D616" w14:textId="77777777" w:rsidR="00514C33" w:rsidRDefault="000854E5">
            <w:pPr>
              <w:pStyle w:val="Compact"/>
            </w:pPr>
            <w:r>
              <w:t>p,p’-DDT</w:t>
            </w:r>
          </w:p>
        </w:tc>
        <w:tc>
          <w:tcPr>
            <w:tcW w:w="0" w:type="auto"/>
          </w:tcPr>
          <w:p w14:paraId="17A8D646" w14:textId="77777777" w:rsidR="00514C33" w:rsidRDefault="000854E5">
            <w:pPr>
              <w:pStyle w:val="Compact"/>
              <w:jc w:val="right"/>
            </w:pPr>
            <w:r>
              <w:t>0.0000725</w:t>
            </w:r>
          </w:p>
        </w:tc>
        <w:tc>
          <w:tcPr>
            <w:tcW w:w="0" w:type="auto"/>
          </w:tcPr>
          <w:p w14:paraId="4330EB75" w14:textId="77777777" w:rsidR="00514C33" w:rsidRDefault="000854E5">
            <w:pPr>
              <w:pStyle w:val="Compact"/>
              <w:jc w:val="right"/>
            </w:pPr>
            <w:r>
              <w:t>0.0003216</w:t>
            </w:r>
          </w:p>
        </w:tc>
        <w:tc>
          <w:tcPr>
            <w:tcW w:w="0" w:type="auto"/>
          </w:tcPr>
          <w:p w14:paraId="46C5D1E7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2E126210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3355FE17" w14:textId="77777777">
        <w:tc>
          <w:tcPr>
            <w:tcW w:w="0" w:type="auto"/>
          </w:tcPr>
          <w:p w14:paraId="0B7FFF22" w14:textId="77777777" w:rsidR="00514C33" w:rsidRDefault="000854E5">
            <w:pPr>
              <w:pStyle w:val="Compact"/>
            </w:pPr>
            <w:r>
              <w:t>Dieldrin</w:t>
            </w:r>
          </w:p>
        </w:tc>
        <w:tc>
          <w:tcPr>
            <w:tcW w:w="0" w:type="auto"/>
          </w:tcPr>
          <w:p w14:paraId="486B7C17" w14:textId="77777777" w:rsidR="00514C33" w:rsidRDefault="000854E5">
            <w:pPr>
              <w:pStyle w:val="Compact"/>
              <w:jc w:val="right"/>
            </w:pPr>
            <w:r>
              <w:t>0.0054445</w:t>
            </w:r>
          </w:p>
        </w:tc>
        <w:tc>
          <w:tcPr>
            <w:tcW w:w="0" w:type="auto"/>
          </w:tcPr>
          <w:p w14:paraId="5E8455CC" w14:textId="77777777" w:rsidR="00514C33" w:rsidRDefault="000854E5">
            <w:pPr>
              <w:pStyle w:val="Compact"/>
              <w:jc w:val="right"/>
            </w:pPr>
            <w:r>
              <w:t>0.0526291</w:t>
            </w:r>
          </w:p>
        </w:tc>
        <w:tc>
          <w:tcPr>
            <w:tcW w:w="0" w:type="auto"/>
          </w:tcPr>
          <w:p w14:paraId="15DC4BFA" w14:textId="77777777" w:rsidR="00514C33" w:rsidRDefault="000854E5">
            <w:pPr>
              <w:pStyle w:val="Compact"/>
              <w:jc w:val="right"/>
            </w:pPr>
            <w:r>
              <w:t>0.01</w:t>
            </w:r>
          </w:p>
        </w:tc>
        <w:tc>
          <w:tcPr>
            <w:tcW w:w="0" w:type="auto"/>
          </w:tcPr>
          <w:p w14:paraId="3F5B79A1" w14:textId="77777777" w:rsidR="00514C33" w:rsidRDefault="000854E5">
            <w:pPr>
              <w:pStyle w:val="Compact"/>
              <w:jc w:val="right"/>
            </w:pPr>
            <w:r>
              <w:t>0.05</w:t>
            </w:r>
          </w:p>
        </w:tc>
      </w:tr>
      <w:tr w:rsidR="00514C33" w14:paraId="7F4785E0" w14:textId="77777777">
        <w:tc>
          <w:tcPr>
            <w:tcW w:w="0" w:type="auto"/>
          </w:tcPr>
          <w:p w14:paraId="050181B7" w14:textId="77777777" w:rsidR="00514C33" w:rsidRDefault="000854E5">
            <w:pPr>
              <w:pStyle w:val="Compact"/>
            </w:pPr>
            <w:r>
              <w:t>Aldrin</w:t>
            </w:r>
          </w:p>
        </w:tc>
        <w:tc>
          <w:tcPr>
            <w:tcW w:w="0" w:type="auto"/>
          </w:tcPr>
          <w:p w14:paraId="25D9F64A" w14:textId="77777777" w:rsidR="00514C33" w:rsidRDefault="000854E5">
            <w:pPr>
              <w:pStyle w:val="Compact"/>
              <w:jc w:val="right"/>
            </w:pPr>
            <w:r>
              <w:t>0.0023863</w:t>
            </w:r>
          </w:p>
        </w:tc>
        <w:tc>
          <w:tcPr>
            <w:tcW w:w="0" w:type="auto"/>
          </w:tcPr>
          <w:p w14:paraId="35CA4030" w14:textId="77777777" w:rsidR="00514C33" w:rsidRDefault="000854E5">
            <w:pPr>
              <w:pStyle w:val="Compact"/>
              <w:jc w:val="right"/>
            </w:pPr>
            <w:r>
              <w:t>0.0169737</w:t>
            </w:r>
          </w:p>
        </w:tc>
        <w:tc>
          <w:tcPr>
            <w:tcW w:w="0" w:type="auto"/>
          </w:tcPr>
          <w:p w14:paraId="2B0D39F8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3575B257" w14:textId="77777777" w:rsidR="00514C33" w:rsidRDefault="000854E5">
            <w:pPr>
              <w:pStyle w:val="Compact"/>
              <w:jc w:val="right"/>
            </w:pPr>
            <w:r>
              <w:t>0.01</w:t>
            </w:r>
          </w:p>
        </w:tc>
      </w:tr>
      <w:tr w:rsidR="00514C33" w14:paraId="0BB3D05A" w14:textId="77777777">
        <w:tc>
          <w:tcPr>
            <w:tcW w:w="0" w:type="auto"/>
          </w:tcPr>
          <w:p w14:paraId="75E7CD25" w14:textId="77777777" w:rsidR="00514C33" w:rsidRDefault="000854E5">
            <w:pPr>
              <w:pStyle w:val="Compact"/>
            </w:pPr>
            <w:r>
              <w:t>Heptachlor</w:t>
            </w:r>
          </w:p>
        </w:tc>
        <w:tc>
          <w:tcPr>
            <w:tcW w:w="0" w:type="auto"/>
          </w:tcPr>
          <w:p w14:paraId="58B5FE80" w14:textId="77777777" w:rsidR="00514C33" w:rsidRDefault="000854E5">
            <w:pPr>
              <w:pStyle w:val="Compact"/>
              <w:jc w:val="right"/>
            </w:pPr>
            <w:r>
              <w:t>0.0000730</w:t>
            </w:r>
          </w:p>
        </w:tc>
        <w:tc>
          <w:tcPr>
            <w:tcW w:w="0" w:type="auto"/>
          </w:tcPr>
          <w:p w14:paraId="58F14A4B" w14:textId="77777777" w:rsidR="00514C33" w:rsidRDefault="000854E5">
            <w:pPr>
              <w:pStyle w:val="Compact"/>
              <w:jc w:val="right"/>
            </w:pPr>
            <w:r>
              <w:t>0.0001642</w:t>
            </w:r>
          </w:p>
        </w:tc>
        <w:tc>
          <w:tcPr>
            <w:tcW w:w="0" w:type="auto"/>
          </w:tcPr>
          <w:p w14:paraId="3BBBF843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352FF416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3E5E653F" w14:textId="77777777">
        <w:tc>
          <w:tcPr>
            <w:tcW w:w="0" w:type="auto"/>
          </w:tcPr>
          <w:p w14:paraId="0C4CD6CE" w14:textId="77777777" w:rsidR="00514C33" w:rsidRDefault="000854E5">
            <w:pPr>
              <w:pStyle w:val="Compact"/>
            </w:pPr>
            <w:r>
              <w:t>Lindane</w:t>
            </w:r>
          </w:p>
        </w:tc>
        <w:tc>
          <w:tcPr>
            <w:tcW w:w="0" w:type="auto"/>
          </w:tcPr>
          <w:p w14:paraId="7AD94299" w14:textId="77777777" w:rsidR="00514C33" w:rsidRDefault="000854E5">
            <w:pPr>
              <w:pStyle w:val="Compact"/>
              <w:jc w:val="right"/>
            </w:pPr>
            <w:r>
              <w:t>0.0000052</w:t>
            </w:r>
          </w:p>
        </w:tc>
        <w:tc>
          <w:tcPr>
            <w:tcW w:w="0" w:type="auto"/>
          </w:tcPr>
          <w:p w14:paraId="7BDCD666" w14:textId="77777777" w:rsidR="00514C33" w:rsidRDefault="000854E5">
            <w:pPr>
              <w:pStyle w:val="Compact"/>
              <w:jc w:val="right"/>
            </w:pPr>
            <w:r>
              <w:t>0.0089029</w:t>
            </w:r>
          </w:p>
        </w:tc>
        <w:tc>
          <w:tcPr>
            <w:tcW w:w="0" w:type="auto"/>
          </w:tcPr>
          <w:p w14:paraId="6219F9C5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198FD801" w14:textId="77777777" w:rsidR="00514C33" w:rsidRDefault="000854E5">
            <w:pPr>
              <w:pStyle w:val="Compact"/>
              <w:jc w:val="right"/>
            </w:pPr>
            <w:r>
              <w:t>0.01</w:t>
            </w:r>
          </w:p>
        </w:tc>
      </w:tr>
      <w:tr w:rsidR="00514C33" w14:paraId="44391E3F" w14:textId="77777777">
        <w:tc>
          <w:tcPr>
            <w:tcW w:w="0" w:type="auto"/>
          </w:tcPr>
          <w:p w14:paraId="465EF548" w14:textId="77777777" w:rsidR="00514C33" w:rsidRDefault="000854E5">
            <w:pPr>
              <w:pStyle w:val="Compact"/>
            </w:pPr>
            <w:r>
              <w:t>Disulfoton</w:t>
            </w:r>
          </w:p>
        </w:tc>
        <w:tc>
          <w:tcPr>
            <w:tcW w:w="0" w:type="auto"/>
          </w:tcPr>
          <w:p w14:paraId="43F4AB5D" w14:textId="77777777" w:rsidR="00514C33" w:rsidRDefault="000854E5">
            <w:pPr>
              <w:pStyle w:val="Compact"/>
              <w:jc w:val="right"/>
            </w:pPr>
            <w:r>
              <w:t>0.0000590</w:t>
            </w:r>
          </w:p>
        </w:tc>
        <w:tc>
          <w:tcPr>
            <w:tcW w:w="0" w:type="auto"/>
          </w:tcPr>
          <w:p w14:paraId="1C5EF152" w14:textId="77777777" w:rsidR="00514C33" w:rsidRDefault="000854E5">
            <w:pPr>
              <w:pStyle w:val="Compact"/>
              <w:jc w:val="right"/>
            </w:pPr>
            <w:r>
              <w:t>0.0005495</w:t>
            </w:r>
          </w:p>
        </w:tc>
        <w:tc>
          <w:tcPr>
            <w:tcW w:w="0" w:type="auto"/>
          </w:tcPr>
          <w:p w14:paraId="015C84CD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555F4DD1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7E2B8EA1" w14:textId="77777777">
        <w:tc>
          <w:tcPr>
            <w:tcW w:w="0" w:type="auto"/>
          </w:tcPr>
          <w:p w14:paraId="5E4A3B97" w14:textId="77777777" w:rsidR="00514C33" w:rsidRDefault="000854E5">
            <w:pPr>
              <w:pStyle w:val="Compact"/>
            </w:pPr>
            <w:r>
              <w:t>Endrin</w:t>
            </w:r>
          </w:p>
        </w:tc>
        <w:tc>
          <w:tcPr>
            <w:tcW w:w="0" w:type="auto"/>
          </w:tcPr>
          <w:p w14:paraId="60DCEE7D" w14:textId="77777777" w:rsidR="00514C33" w:rsidRDefault="000854E5">
            <w:pPr>
              <w:pStyle w:val="Compact"/>
              <w:jc w:val="right"/>
            </w:pPr>
            <w:r>
              <w:t>0.0054445</w:t>
            </w:r>
          </w:p>
        </w:tc>
        <w:tc>
          <w:tcPr>
            <w:tcW w:w="0" w:type="auto"/>
          </w:tcPr>
          <w:p w14:paraId="16B61B10" w14:textId="77777777" w:rsidR="00514C33" w:rsidRDefault="000854E5">
            <w:pPr>
              <w:pStyle w:val="Compact"/>
              <w:jc w:val="right"/>
            </w:pPr>
            <w:r>
              <w:t>0.0526291</w:t>
            </w:r>
          </w:p>
        </w:tc>
        <w:tc>
          <w:tcPr>
            <w:tcW w:w="0" w:type="auto"/>
          </w:tcPr>
          <w:p w14:paraId="6338ECA2" w14:textId="77777777" w:rsidR="00514C33" w:rsidRDefault="000854E5">
            <w:pPr>
              <w:pStyle w:val="Compact"/>
              <w:jc w:val="right"/>
            </w:pPr>
            <w:r>
              <w:t>0.01</w:t>
            </w:r>
          </w:p>
        </w:tc>
        <w:tc>
          <w:tcPr>
            <w:tcW w:w="0" w:type="auto"/>
          </w:tcPr>
          <w:p w14:paraId="19DAE90E" w14:textId="77777777" w:rsidR="00514C33" w:rsidRDefault="000854E5">
            <w:pPr>
              <w:pStyle w:val="Compact"/>
              <w:jc w:val="right"/>
            </w:pPr>
            <w:r>
              <w:t>0.05</w:t>
            </w:r>
          </w:p>
        </w:tc>
      </w:tr>
      <w:tr w:rsidR="00514C33" w14:paraId="22DB09FA" w14:textId="77777777">
        <w:tc>
          <w:tcPr>
            <w:tcW w:w="0" w:type="auto"/>
          </w:tcPr>
          <w:p w14:paraId="680BC0CE" w14:textId="77777777" w:rsidR="00514C33" w:rsidRDefault="000854E5">
            <w:pPr>
              <w:pStyle w:val="Compact"/>
            </w:pPr>
            <w:r>
              <w:t>Diazinon</w:t>
            </w:r>
          </w:p>
        </w:tc>
        <w:tc>
          <w:tcPr>
            <w:tcW w:w="0" w:type="auto"/>
          </w:tcPr>
          <w:p w14:paraId="25F084AA" w14:textId="77777777" w:rsidR="00514C33" w:rsidRDefault="000854E5">
            <w:pPr>
              <w:pStyle w:val="Compact"/>
              <w:jc w:val="right"/>
            </w:pPr>
            <w:r>
              <w:t>0.0003389</w:t>
            </w:r>
          </w:p>
        </w:tc>
        <w:tc>
          <w:tcPr>
            <w:tcW w:w="0" w:type="auto"/>
          </w:tcPr>
          <w:p w14:paraId="171E41D5" w14:textId="77777777" w:rsidR="00514C33" w:rsidRDefault="000854E5">
            <w:pPr>
              <w:pStyle w:val="Compact"/>
              <w:jc w:val="right"/>
            </w:pPr>
            <w:r>
              <w:t>0.0050574</w:t>
            </w:r>
          </w:p>
        </w:tc>
        <w:tc>
          <w:tcPr>
            <w:tcW w:w="0" w:type="auto"/>
          </w:tcPr>
          <w:p w14:paraId="7ED03435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146FDF6D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00A0A1C8" w14:textId="77777777">
        <w:tc>
          <w:tcPr>
            <w:tcW w:w="0" w:type="auto"/>
          </w:tcPr>
          <w:p w14:paraId="481A8A32" w14:textId="77777777" w:rsidR="00514C33" w:rsidRDefault="000854E5">
            <w:pPr>
              <w:pStyle w:val="Compact"/>
            </w:pPr>
            <w:r>
              <w:t>Heptachlor epoxide</w:t>
            </w:r>
          </w:p>
        </w:tc>
        <w:tc>
          <w:tcPr>
            <w:tcW w:w="0" w:type="auto"/>
          </w:tcPr>
          <w:p w14:paraId="3D3479DB" w14:textId="77777777" w:rsidR="00514C33" w:rsidRDefault="000854E5">
            <w:pPr>
              <w:pStyle w:val="Compact"/>
              <w:jc w:val="right"/>
            </w:pPr>
            <w:r>
              <w:t>0.0000730</w:t>
            </w:r>
          </w:p>
        </w:tc>
        <w:tc>
          <w:tcPr>
            <w:tcW w:w="0" w:type="auto"/>
          </w:tcPr>
          <w:p w14:paraId="21338A4C" w14:textId="77777777" w:rsidR="00514C33" w:rsidRDefault="000854E5">
            <w:pPr>
              <w:pStyle w:val="Compact"/>
              <w:jc w:val="right"/>
            </w:pPr>
            <w:r>
              <w:t>0.0001642</w:t>
            </w:r>
          </w:p>
        </w:tc>
        <w:tc>
          <w:tcPr>
            <w:tcW w:w="0" w:type="auto"/>
          </w:tcPr>
          <w:p w14:paraId="514D40E0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1BBEC537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5C24E982" w14:textId="77777777">
        <w:tc>
          <w:tcPr>
            <w:tcW w:w="0" w:type="auto"/>
          </w:tcPr>
          <w:p w14:paraId="2D6B1E1E" w14:textId="77777777" w:rsidR="00514C33" w:rsidRDefault="000854E5">
            <w:pPr>
              <w:pStyle w:val="Compact"/>
            </w:pPr>
            <w:r>
              <w:t>Pentachlorophenol</w:t>
            </w:r>
          </w:p>
        </w:tc>
        <w:tc>
          <w:tcPr>
            <w:tcW w:w="0" w:type="auto"/>
          </w:tcPr>
          <w:p w14:paraId="016F420A" w14:textId="77777777" w:rsidR="00514C33" w:rsidRDefault="000854E5">
            <w:pPr>
              <w:pStyle w:val="Compact"/>
              <w:jc w:val="right"/>
            </w:pPr>
            <w:r>
              <w:t>0.0077979</w:t>
            </w:r>
          </w:p>
        </w:tc>
        <w:tc>
          <w:tcPr>
            <w:tcW w:w="0" w:type="auto"/>
          </w:tcPr>
          <w:p w14:paraId="24453025" w14:textId="77777777" w:rsidR="00514C33" w:rsidRDefault="000854E5">
            <w:pPr>
              <w:pStyle w:val="Compact"/>
              <w:jc w:val="right"/>
            </w:pPr>
            <w:r>
              <w:t>0.0234437</w:t>
            </w:r>
          </w:p>
        </w:tc>
        <w:tc>
          <w:tcPr>
            <w:tcW w:w="0" w:type="auto"/>
          </w:tcPr>
          <w:p w14:paraId="0D54C79C" w14:textId="77777777" w:rsidR="00514C33" w:rsidRDefault="000854E5">
            <w:pPr>
              <w:pStyle w:val="Compact"/>
              <w:jc w:val="right"/>
            </w:pPr>
            <w:r>
              <w:t>0.01</w:t>
            </w:r>
          </w:p>
        </w:tc>
        <w:tc>
          <w:tcPr>
            <w:tcW w:w="0" w:type="auto"/>
          </w:tcPr>
          <w:p w14:paraId="087A6FEF" w14:textId="77777777" w:rsidR="00514C33" w:rsidRDefault="000854E5">
            <w:pPr>
              <w:pStyle w:val="Compact"/>
              <w:jc w:val="right"/>
            </w:pPr>
            <w:r>
              <w:t>0.02</w:t>
            </w:r>
          </w:p>
        </w:tc>
      </w:tr>
      <w:tr w:rsidR="00514C33" w14:paraId="260E044D" w14:textId="77777777">
        <w:tc>
          <w:tcPr>
            <w:tcW w:w="0" w:type="auto"/>
          </w:tcPr>
          <w:p w14:paraId="0F1EF739" w14:textId="77777777" w:rsidR="00514C33" w:rsidRDefault="000854E5">
            <w:pPr>
              <w:pStyle w:val="Compact"/>
            </w:pPr>
            <w:r>
              <w:t>Dibutyl phthalate</w:t>
            </w:r>
          </w:p>
        </w:tc>
        <w:tc>
          <w:tcPr>
            <w:tcW w:w="0" w:type="auto"/>
          </w:tcPr>
          <w:p w14:paraId="31FEF4C3" w14:textId="77777777" w:rsidR="00514C33" w:rsidRDefault="000854E5">
            <w:pPr>
              <w:pStyle w:val="Compact"/>
              <w:jc w:val="right"/>
            </w:pPr>
            <w:r>
              <w:t>0.0319486</w:t>
            </w:r>
          </w:p>
        </w:tc>
        <w:tc>
          <w:tcPr>
            <w:tcW w:w="0" w:type="auto"/>
          </w:tcPr>
          <w:p w14:paraId="1D00B961" w14:textId="77777777" w:rsidR="00514C33" w:rsidRDefault="000854E5">
            <w:pPr>
              <w:pStyle w:val="Compact"/>
              <w:jc w:val="right"/>
            </w:pPr>
            <w:r>
              <w:t>0.0833089</w:t>
            </w:r>
          </w:p>
        </w:tc>
        <w:tc>
          <w:tcPr>
            <w:tcW w:w="0" w:type="auto"/>
          </w:tcPr>
          <w:p w14:paraId="3FD47E3A" w14:textId="77777777" w:rsidR="00514C33" w:rsidRDefault="000854E5">
            <w:pPr>
              <w:pStyle w:val="Compact"/>
              <w:jc w:val="right"/>
            </w:pPr>
            <w:r>
              <w:t>0.04</w:t>
            </w:r>
          </w:p>
        </w:tc>
        <w:tc>
          <w:tcPr>
            <w:tcW w:w="0" w:type="auto"/>
          </w:tcPr>
          <w:p w14:paraId="55FB558E" w14:textId="77777777" w:rsidR="00514C33" w:rsidRDefault="000854E5">
            <w:pPr>
              <w:pStyle w:val="Compact"/>
              <w:jc w:val="right"/>
            </w:pPr>
            <w:r>
              <w:t>0.07</w:t>
            </w:r>
          </w:p>
        </w:tc>
      </w:tr>
      <w:tr w:rsidR="00514C33" w14:paraId="2745750F" w14:textId="77777777">
        <w:tc>
          <w:tcPr>
            <w:tcW w:w="0" w:type="auto"/>
          </w:tcPr>
          <w:p w14:paraId="02C7BE0A" w14:textId="77777777" w:rsidR="00514C33" w:rsidRDefault="000854E5">
            <w:pPr>
              <w:pStyle w:val="Compact"/>
            </w:pPr>
            <w:r>
              <w:t>Chlorpyrifos</w:t>
            </w:r>
          </w:p>
        </w:tc>
        <w:tc>
          <w:tcPr>
            <w:tcW w:w="0" w:type="auto"/>
          </w:tcPr>
          <w:p w14:paraId="43D244B9" w14:textId="77777777" w:rsidR="00514C33" w:rsidRDefault="000854E5">
            <w:pPr>
              <w:pStyle w:val="Compact"/>
              <w:jc w:val="right"/>
            </w:pPr>
            <w:r>
              <w:t>0.0020630</w:t>
            </w:r>
          </w:p>
        </w:tc>
        <w:tc>
          <w:tcPr>
            <w:tcW w:w="0" w:type="auto"/>
          </w:tcPr>
          <w:p w14:paraId="74A344CC" w14:textId="77777777" w:rsidR="00514C33" w:rsidRDefault="000854E5">
            <w:pPr>
              <w:pStyle w:val="Compact"/>
              <w:jc w:val="right"/>
            </w:pPr>
            <w:r>
              <w:t>0.0204967</w:t>
            </w:r>
          </w:p>
        </w:tc>
        <w:tc>
          <w:tcPr>
            <w:tcW w:w="0" w:type="auto"/>
          </w:tcPr>
          <w:p w14:paraId="369343EA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4AA140F3" w14:textId="77777777" w:rsidR="00514C33" w:rsidRDefault="000854E5">
            <w:pPr>
              <w:pStyle w:val="Compact"/>
              <w:jc w:val="right"/>
            </w:pPr>
            <w:r>
              <w:t>0.02</w:t>
            </w:r>
          </w:p>
        </w:tc>
      </w:tr>
      <w:tr w:rsidR="00514C33" w14:paraId="65407021" w14:textId="77777777">
        <w:tc>
          <w:tcPr>
            <w:tcW w:w="0" w:type="auto"/>
          </w:tcPr>
          <w:p w14:paraId="2EA87E91" w14:textId="77777777" w:rsidR="00514C33" w:rsidRDefault="000854E5">
            <w:pPr>
              <w:pStyle w:val="Compact"/>
            </w:pPr>
            <w:r>
              <w:t>Di(2-ethylhexyl) phthalate</w:t>
            </w:r>
          </w:p>
        </w:tc>
        <w:tc>
          <w:tcPr>
            <w:tcW w:w="0" w:type="auto"/>
          </w:tcPr>
          <w:p w14:paraId="110C4A69" w14:textId="77777777" w:rsidR="00514C33" w:rsidRDefault="000854E5">
            <w:pPr>
              <w:pStyle w:val="Compact"/>
              <w:jc w:val="right"/>
            </w:pPr>
            <w:r>
              <w:t>0.0319486</w:t>
            </w:r>
          </w:p>
        </w:tc>
        <w:tc>
          <w:tcPr>
            <w:tcW w:w="0" w:type="auto"/>
          </w:tcPr>
          <w:p w14:paraId="1F8F476F" w14:textId="77777777" w:rsidR="00514C33" w:rsidRDefault="000854E5">
            <w:pPr>
              <w:pStyle w:val="Compact"/>
              <w:jc w:val="right"/>
            </w:pPr>
            <w:r>
              <w:t>0.0833089</w:t>
            </w:r>
          </w:p>
        </w:tc>
        <w:tc>
          <w:tcPr>
            <w:tcW w:w="0" w:type="auto"/>
          </w:tcPr>
          <w:p w14:paraId="56B42405" w14:textId="77777777" w:rsidR="00514C33" w:rsidRDefault="000854E5">
            <w:pPr>
              <w:pStyle w:val="Compact"/>
              <w:jc w:val="right"/>
            </w:pPr>
            <w:r>
              <w:t>0.04</w:t>
            </w:r>
          </w:p>
        </w:tc>
        <w:tc>
          <w:tcPr>
            <w:tcW w:w="0" w:type="auto"/>
          </w:tcPr>
          <w:p w14:paraId="57D6C495" w14:textId="77777777" w:rsidR="00514C33" w:rsidRDefault="000854E5">
            <w:pPr>
              <w:pStyle w:val="Compact"/>
              <w:jc w:val="right"/>
            </w:pPr>
            <w:r>
              <w:t>0.07</w:t>
            </w:r>
          </w:p>
        </w:tc>
      </w:tr>
      <w:tr w:rsidR="00514C33" w14:paraId="497E56CE" w14:textId="77777777">
        <w:tc>
          <w:tcPr>
            <w:tcW w:w="0" w:type="auto"/>
          </w:tcPr>
          <w:p w14:paraId="741A8052" w14:textId="77777777" w:rsidR="00514C33" w:rsidRDefault="000854E5">
            <w:pPr>
              <w:pStyle w:val="Compact"/>
            </w:pPr>
            <w:r>
              <w:t>2,4,6-Trichlorophenol</w:t>
            </w:r>
          </w:p>
        </w:tc>
        <w:tc>
          <w:tcPr>
            <w:tcW w:w="0" w:type="auto"/>
          </w:tcPr>
          <w:p w14:paraId="37B9BDEE" w14:textId="77777777" w:rsidR="00514C33" w:rsidRDefault="000854E5">
            <w:pPr>
              <w:pStyle w:val="Compact"/>
              <w:jc w:val="right"/>
            </w:pPr>
            <w:r>
              <w:t>0.0038452</w:t>
            </w:r>
          </w:p>
        </w:tc>
        <w:tc>
          <w:tcPr>
            <w:tcW w:w="0" w:type="auto"/>
          </w:tcPr>
          <w:p w14:paraId="6BB81BEA" w14:textId="77777777" w:rsidR="00514C33" w:rsidRDefault="000854E5">
            <w:pPr>
              <w:pStyle w:val="Compact"/>
              <w:jc w:val="right"/>
            </w:pPr>
            <w:r>
              <w:t>0.0215591</w:t>
            </w:r>
          </w:p>
        </w:tc>
        <w:tc>
          <w:tcPr>
            <w:tcW w:w="0" w:type="auto"/>
          </w:tcPr>
          <w:p w14:paraId="1113D2A7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408500D9" w14:textId="77777777" w:rsidR="00514C33" w:rsidRDefault="000854E5">
            <w:pPr>
              <w:pStyle w:val="Compact"/>
              <w:jc w:val="right"/>
            </w:pPr>
            <w:r>
              <w:t>0.02</w:t>
            </w:r>
          </w:p>
        </w:tc>
      </w:tr>
      <w:tr w:rsidR="00514C33" w14:paraId="49EF36D3" w14:textId="77777777">
        <w:tc>
          <w:tcPr>
            <w:tcW w:w="0" w:type="auto"/>
          </w:tcPr>
          <w:p w14:paraId="0ED4EBBD" w14:textId="77777777" w:rsidR="00514C33" w:rsidRDefault="000854E5">
            <w:pPr>
              <w:pStyle w:val="Compact"/>
            </w:pPr>
            <w:r>
              <w:t>Ethion</w:t>
            </w:r>
          </w:p>
        </w:tc>
        <w:tc>
          <w:tcPr>
            <w:tcW w:w="0" w:type="auto"/>
          </w:tcPr>
          <w:p w14:paraId="19646F67" w14:textId="77777777" w:rsidR="00514C33" w:rsidRDefault="000854E5">
            <w:pPr>
              <w:pStyle w:val="Compact"/>
              <w:jc w:val="right"/>
            </w:pPr>
            <w:r>
              <w:t>0.0007812</w:t>
            </w:r>
          </w:p>
        </w:tc>
        <w:tc>
          <w:tcPr>
            <w:tcW w:w="0" w:type="auto"/>
          </w:tcPr>
          <w:p w14:paraId="3D128FAB" w14:textId="77777777" w:rsidR="00514C33" w:rsidRDefault="000854E5">
            <w:pPr>
              <w:pStyle w:val="Compact"/>
              <w:jc w:val="right"/>
            </w:pPr>
            <w:r>
              <w:t>0.0088008</w:t>
            </w:r>
          </w:p>
        </w:tc>
        <w:tc>
          <w:tcPr>
            <w:tcW w:w="0" w:type="auto"/>
          </w:tcPr>
          <w:p w14:paraId="0C1E7761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07D67911" w14:textId="77777777" w:rsidR="00514C33" w:rsidRDefault="000854E5">
            <w:pPr>
              <w:pStyle w:val="Compact"/>
              <w:jc w:val="right"/>
            </w:pPr>
            <w:r>
              <w:t>0.01</w:t>
            </w:r>
          </w:p>
        </w:tc>
      </w:tr>
      <w:tr w:rsidR="00514C33" w14:paraId="25AC4171" w14:textId="77777777">
        <w:tc>
          <w:tcPr>
            <w:tcW w:w="0" w:type="auto"/>
          </w:tcPr>
          <w:p w14:paraId="79171896" w14:textId="77777777" w:rsidR="00514C33" w:rsidRDefault="000854E5">
            <w:pPr>
              <w:pStyle w:val="Compact"/>
            </w:pPr>
            <w:r>
              <w:t>Azinphos-methyl</w:t>
            </w:r>
          </w:p>
        </w:tc>
        <w:tc>
          <w:tcPr>
            <w:tcW w:w="0" w:type="auto"/>
          </w:tcPr>
          <w:p w14:paraId="06172DD4" w14:textId="77777777" w:rsidR="00514C33" w:rsidRDefault="000854E5">
            <w:pPr>
              <w:pStyle w:val="Compact"/>
              <w:jc w:val="right"/>
            </w:pPr>
            <w:r>
              <w:t>0.0002844</w:t>
            </w:r>
          </w:p>
        </w:tc>
        <w:tc>
          <w:tcPr>
            <w:tcW w:w="0" w:type="auto"/>
          </w:tcPr>
          <w:p w14:paraId="4245D0E4" w14:textId="77777777" w:rsidR="00514C33" w:rsidRDefault="000854E5">
            <w:pPr>
              <w:pStyle w:val="Compact"/>
              <w:jc w:val="right"/>
            </w:pPr>
            <w:r>
              <w:t>0.0006424</w:t>
            </w:r>
          </w:p>
        </w:tc>
        <w:tc>
          <w:tcPr>
            <w:tcW w:w="0" w:type="auto"/>
          </w:tcPr>
          <w:p w14:paraId="0B6BA17C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3B1EBFAE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0CA40B66" w14:textId="77777777">
        <w:tc>
          <w:tcPr>
            <w:tcW w:w="0" w:type="auto"/>
          </w:tcPr>
          <w:p w14:paraId="5C574D9D" w14:textId="77777777" w:rsidR="00514C33" w:rsidRDefault="000854E5">
            <w:pPr>
              <w:pStyle w:val="Compact"/>
            </w:pPr>
            <w:r>
              <w:t>2,4,5-Trichlorophenol</w:t>
            </w:r>
          </w:p>
        </w:tc>
        <w:tc>
          <w:tcPr>
            <w:tcW w:w="0" w:type="auto"/>
          </w:tcPr>
          <w:p w14:paraId="1C495767" w14:textId="77777777" w:rsidR="00514C33" w:rsidRDefault="000854E5">
            <w:pPr>
              <w:pStyle w:val="Compact"/>
              <w:jc w:val="right"/>
            </w:pPr>
            <w:r>
              <w:t>0.6651268</w:t>
            </w:r>
          </w:p>
        </w:tc>
        <w:tc>
          <w:tcPr>
            <w:tcW w:w="0" w:type="auto"/>
          </w:tcPr>
          <w:p w14:paraId="44AADC51" w14:textId="77777777" w:rsidR="00514C33" w:rsidRDefault="000854E5">
            <w:pPr>
              <w:pStyle w:val="Compact"/>
              <w:jc w:val="right"/>
            </w:pPr>
            <w:r>
              <w:t>7.3351382</w:t>
            </w:r>
          </w:p>
        </w:tc>
        <w:tc>
          <w:tcPr>
            <w:tcW w:w="0" w:type="auto"/>
          </w:tcPr>
          <w:p w14:paraId="69D2D75B" w14:textId="77777777" w:rsidR="00514C33" w:rsidRDefault="000854E5">
            <w:pPr>
              <w:pStyle w:val="Compact"/>
              <w:jc w:val="right"/>
            </w:pPr>
            <w:r>
              <w:t>0.79</w:t>
            </w:r>
          </w:p>
        </w:tc>
        <w:tc>
          <w:tcPr>
            <w:tcW w:w="0" w:type="auto"/>
          </w:tcPr>
          <w:p w14:paraId="589CA648" w14:textId="77777777" w:rsidR="00514C33" w:rsidRDefault="000854E5">
            <w:pPr>
              <w:pStyle w:val="Compact"/>
              <w:jc w:val="right"/>
            </w:pPr>
            <w:r>
              <w:t>6.34</w:t>
            </w:r>
          </w:p>
        </w:tc>
      </w:tr>
      <w:tr w:rsidR="00514C33" w14:paraId="06700E41" w14:textId="77777777">
        <w:tc>
          <w:tcPr>
            <w:tcW w:w="0" w:type="auto"/>
          </w:tcPr>
          <w:p w14:paraId="0C560978" w14:textId="77777777" w:rsidR="00514C33" w:rsidRDefault="000854E5">
            <w:pPr>
              <w:pStyle w:val="Compact"/>
            </w:pPr>
            <w:r>
              <w:t>Parathion</w:t>
            </w:r>
          </w:p>
        </w:tc>
        <w:tc>
          <w:tcPr>
            <w:tcW w:w="0" w:type="auto"/>
          </w:tcPr>
          <w:p w14:paraId="5BB60A06" w14:textId="77777777" w:rsidR="00514C33" w:rsidRDefault="000854E5">
            <w:pPr>
              <w:pStyle w:val="Compact"/>
              <w:jc w:val="right"/>
            </w:pPr>
            <w:r>
              <w:t>0.0004106</w:t>
            </w:r>
          </w:p>
        </w:tc>
        <w:tc>
          <w:tcPr>
            <w:tcW w:w="0" w:type="auto"/>
          </w:tcPr>
          <w:p w14:paraId="71AB6251" w14:textId="77777777" w:rsidR="00514C33" w:rsidRDefault="000854E5">
            <w:pPr>
              <w:pStyle w:val="Compact"/>
              <w:jc w:val="right"/>
            </w:pPr>
            <w:r>
              <w:t>0.0042563</w:t>
            </w:r>
          </w:p>
        </w:tc>
        <w:tc>
          <w:tcPr>
            <w:tcW w:w="0" w:type="auto"/>
          </w:tcPr>
          <w:p w14:paraId="56E7AAF8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1096DB84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6F3D8113" w14:textId="77777777">
        <w:tc>
          <w:tcPr>
            <w:tcW w:w="0" w:type="auto"/>
          </w:tcPr>
          <w:p w14:paraId="13DF890A" w14:textId="77777777" w:rsidR="00514C33" w:rsidRDefault="000854E5">
            <w:pPr>
              <w:pStyle w:val="Compact"/>
            </w:pPr>
            <w:r>
              <w:t>Benzo(b)fluoranthene</w:t>
            </w:r>
          </w:p>
        </w:tc>
        <w:tc>
          <w:tcPr>
            <w:tcW w:w="0" w:type="auto"/>
          </w:tcPr>
          <w:p w14:paraId="01990BAB" w14:textId="77777777" w:rsidR="00514C33" w:rsidRDefault="000854E5">
            <w:pPr>
              <w:pStyle w:val="Compact"/>
              <w:jc w:val="right"/>
            </w:pPr>
            <w:r>
              <w:t>0.0000089</w:t>
            </w:r>
          </w:p>
        </w:tc>
        <w:tc>
          <w:tcPr>
            <w:tcW w:w="0" w:type="auto"/>
          </w:tcPr>
          <w:p w14:paraId="67615A16" w14:textId="77777777" w:rsidR="00514C33" w:rsidRDefault="000854E5">
            <w:pPr>
              <w:pStyle w:val="Compact"/>
              <w:jc w:val="right"/>
            </w:pPr>
            <w:r>
              <w:t>0.0129301</w:t>
            </w:r>
          </w:p>
        </w:tc>
        <w:tc>
          <w:tcPr>
            <w:tcW w:w="0" w:type="auto"/>
          </w:tcPr>
          <w:p w14:paraId="1CC9FC53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0BE1C489" w14:textId="77777777" w:rsidR="00514C33" w:rsidRDefault="000854E5">
            <w:pPr>
              <w:pStyle w:val="Compact"/>
              <w:jc w:val="right"/>
            </w:pPr>
            <w:r>
              <w:t>0.01</w:t>
            </w:r>
          </w:p>
        </w:tc>
      </w:tr>
      <w:tr w:rsidR="00514C33" w14:paraId="603BBA28" w14:textId="77777777">
        <w:tc>
          <w:tcPr>
            <w:tcW w:w="0" w:type="auto"/>
          </w:tcPr>
          <w:p w14:paraId="258DB6C8" w14:textId="77777777" w:rsidR="00514C33" w:rsidRDefault="000854E5">
            <w:pPr>
              <w:pStyle w:val="Compact"/>
            </w:pPr>
            <w:r>
              <w:t>Trifluralin</w:t>
            </w:r>
          </w:p>
        </w:tc>
        <w:tc>
          <w:tcPr>
            <w:tcW w:w="0" w:type="auto"/>
          </w:tcPr>
          <w:p w14:paraId="48A9DA51" w14:textId="77777777" w:rsidR="00514C33" w:rsidRDefault="000854E5">
            <w:pPr>
              <w:pStyle w:val="Compact"/>
              <w:jc w:val="right"/>
            </w:pPr>
            <w:r>
              <w:t>1.7398424</w:t>
            </w:r>
          </w:p>
        </w:tc>
        <w:tc>
          <w:tcPr>
            <w:tcW w:w="0" w:type="auto"/>
          </w:tcPr>
          <w:p w14:paraId="37293017" w14:textId="77777777" w:rsidR="00514C33" w:rsidRDefault="000854E5">
            <w:pPr>
              <w:pStyle w:val="Compact"/>
              <w:jc w:val="right"/>
            </w:pPr>
            <w:r>
              <w:t>14.8657548</w:t>
            </w:r>
          </w:p>
        </w:tc>
        <w:tc>
          <w:tcPr>
            <w:tcW w:w="0" w:type="auto"/>
          </w:tcPr>
          <w:p w14:paraId="4226B3F4" w14:textId="77777777" w:rsidR="00514C33" w:rsidRDefault="000854E5">
            <w:pPr>
              <w:pStyle w:val="Compact"/>
              <w:jc w:val="right"/>
            </w:pPr>
            <w:r>
              <w:t>2.08</w:t>
            </w:r>
          </w:p>
        </w:tc>
        <w:tc>
          <w:tcPr>
            <w:tcW w:w="0" w:type="auto"/>
          </w:tcPr>
          <w:p w14:paraId="61D26A0F" w14:textId="77777777" w:rsidR="00514C33" w:rsidRDefault="000854E5">
            <w:pPr>
              <w:pStyle w:val="Compact"/>
              <w:jc w:val="right"/>
            </w:pPr>
            <w:r>
              <w:t>12.84</w:t>
            </w:r>
          </w:p>
        </w:tc>
      </w:tr>
      <w:tr w:rsidR="00514C33" w14:paraId="3DF4E250" w14:textId="77777777">
        <w:tc>
          <w:tcPr>
            <w:tcW w:w="0" w:type="auto"/>
          </w:tcPr>
          <w:p w14:paraId="6E618245" w14:textId="77777777" w:rsidR="00514C33" w:rsidRDefault="000854E5">
            <w:pPr>
              <w:pStyle w:val="Compact"/>
            </w:pPr>
            <w:r>
              <w:t>Acenaphthene</w:t>
            </w:r>
          </w:p>
        </w:tc>
        <w:tc>
          <w:tcPr>
            <w:tcW w:w="0" w:type="auto"/>
          </w:tcPr>
          <w:p w14:paraId="2DCF86EE" w14:textId="77777777" w:rsidR="00514C33" w:rsidRDefault="000854E5">
            <w:pPr>
              <w:pStyle w:val="Compact"/>
              <w:jc w:val="right"/>
            </w:pPr>
            <w:r>
              <w:t>0.2071549</w:t>
            </w:r>
          </w:p>
        </w:tc>
        <w:tc>
          <w:tcPr>
            <w:tcW w:w="0" w:type="auto"/>
          </w:tcPr>
          <w:p w14:paraId="0D7827AA" w14:textId="77777777" w:rsidR="00514C33" w:rsidRDefault="000854E5">
            <w:pPr>
              <w:pStyle w:val="Compact"/>
              <w:jc w:val="right"/>
            </w:pPr>
            <w:r>
              <w:t>0.6465155</w:t>
            </w:r>
          </w:p>
        </w:tc>
        <w:tc>
          <w:tcPr>
            <w:tcW w:w="0" w:type="auto"/>
          </w:tcPr>
          <w:p w14:paraId="55965802" w14:textId="77777777" w:rsidR="00514C33" w:rsidRDefault="000854E5">
            <w:pPr>
              <w:pStyle w:val="Compact"/>
              <w:jc w:val="right"/>
            </w:pPr>
            <w:r>
              <w:t>0.25</w:t>
            </w:r>
          </w:p>
        </w:tc>
        <w:tc>
          <w:tcPr>
            <w:tcW w:w="0" w:type="auto"/>
          </w:tcPr>
          <w:p w14:paraId="03BB27DC" w14:textId="77777777" w:rsidR="00514C33" w:rsidRDefault="000854E5">
            <w:pPr>
              <w:pStyle w:val="Compact"/>
              <w:jc w:val="right"/>
            </w:pPr>
            <w:r>
              <w:t>0.56</w:t>
            </w:r>
          </w:p>
        </w:tc>
      </w:tr>
      <w:tr w:rsidR="00514C33" w14:paraId="43D030C4" w14:textId="77777777">
        <w:tc>
          <w:tcPr>
            <w:tcW w:w="0" w:type="auto"/>
          </w:tcPr>
          <w:p w14:paraId="769AE429" w14:textId="77777777" w:rsidR="00514C33" w:rsidRDefault="000854E5">
            <w:pPr>
              <w:pStyle w:val="Compact"/>
            </w:pPr>
            <w:r>
              <w:t>p,p’-DDD</w:t>
            </w:r>
          </w:p>
        </w:tc>
        <w:tc>
          <w:tcPr>
            <w:tcW w:w="0" w:type="auto"/>
          </w:tcPr>
          <w:p w14:paraId="2F2FF594" w14:textId="77777777" w:rsidR="00514C33" w:rsidRDefault="000854E5">
            <w:pPr>
              <w:pStyle w:val="Compact"/>
              <w:jc w:val="right"/>
            </w:pPr>
            <w:r>
              <w:t>0.0001958</w:t>
            </w:r>
          </w:p>
        </w:tc>
        <w:tc>
          <w:tcPr>
            <w:tcW w:w="0" w:type="auto"/>
          </w:tcPr>
          <w:p w14:paraId="5DECEBD5" w14:textId="77777777" w:rsidR="00514C33" w:rsidRDefault="000854E5">
            <w:pPr>
              <w:pStyle w:val="Compact"/>
              <w:jc w:val="right"/>
            </w:pPr>
            <w:r>
              <w:t>0.0504065</w:t>
            </w:r>
          </w:p>
        </w:tc>
        <w:tc>
          <w:tcPr>
            <w:tcW w:w="0" w:type="auto"/>
          </w:tcPr>
          <w:p w14:paraId="652025A4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1D50E790" w14:textId="77777777" w:rsidR="00514C33" w:rsidRDefault="000854E5">
            <w:pPr>
              <w:pStyle w:val="Compact"/>
              <w:jc w:val="right"/>
            </w:pPr>
            <w:r>
              <w:t>0.04</w:t>
            </w:r>
          </w:p>
        </w:tc>
      </w:tr>
      <w:tr w:rsidR="00514C33" w14:paraId="427443B1" w14:textId="77777777">
        <w:tc>
          <w:tcPr>
            <w:tcW w:w="0" w:type="auto"/>
          </w:tcPr>
          <w:p w14:paraId="24EBA48C" w14:textId="77777777" w:rsidR="00514C33" w:rsidRDefault="000854E5">
            <w:pPr>
              <w:pStyle w:val="Compact"/>
            </w:pPr>
            <w:r>
              <w:t>Benzidine</w:t>
            </w:r>
          </w:p>
        </w:tc>
        <w:tc>
          <w:tcPr>
            <w:tcW w:w="0" w:type="auto"/>
          </w:tcPr>
          <w:p w14:paraId="7F14646D" w14:textId="77777777" w:rsidR="00514C33" w:rsidRDefault="000854E5">
            <w:pPr>
              <w:pStyle w:val="Compact"/>
              <w:jc w:val="right"/>
            </w:pPr>
            <w:r>
              <w:t>0.0029616</w:t>
            </w:r>
          </w:p>
        </w:tc>
        <w:tc>
          <w:tcPr>
            <w:tcW w:w="0" w:type="auto"/>
          </w:tcPr>
          <w:p w14:paraId="4C5D9412" w14:textId="77777777" w:rsidR="00514C33" w:rsidRDefault="000854E5">
            <w:pPr>
              <w:pStyle w:val="Compact"/>
              <w:jc w:val="right"/>
            </w:pPr>
            <w:r>
              <w:t>0.0090528</w:t>
            </w:r>
          </w:p>
        </w:tc>
        <w:tc>
          <w:tcPr>
            <w:tcW w:w="0" w:type="auto"/>
          </w:tcPr>
          <w:p w14:paraId="3D0654B9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36ED2369" w14:textId="77777777" w:rsidR="00514C33" w:rsidRDefault="000854E5">
            <w:pPr>
              <w:pStyle w:val="Compact"/>
              <w:jc w:val="right"/>
            </w:pPr>
            <w:r>
              <w:t>0.01</w:t>
            </w:r>
          </w:p>
        </w:tc>
      </w:tr>
      <w:tr w:rsidR="00514C33" w14:paraId="40AF82F9" w14:textId="77777777">
        <w:tc>
          <w:tcPr>
            <w:tcW w:w="0" w:type="auto"/>
          </w:tcPr>
          <w:p w14:paraId="0155C142" w14:textId="77777777" w:rsidR="00514C33" w:rsidRDefault="000854E5">
            <w:pPr>
              <w:pStyle w:val="Compact"/>
            </w:pPr>
            <w:r>
              <w:t>Endosulfan</w:t>
            </w:r>
          </w:p>
        </w:tc>
        <w:tc>
          <w:tcPr>
            <w:tcW w:w="0" w:type="auto"/>
          </w:tcPr>
          <w:p w14:paraId="51E3C04A" w14:textId="77777777" w:rsidR="00514C33" w:rsidRDefault="000854E5">
            <w:pPr>
              <w:pStyle w:val="Compact"/>
              <w:jc w:val="right"/>
            </w:pPr>
            <w:r>
              <w:t>1.1467985</w:t>
            </w:r>
          </w:p>
        </w:tc>
        <w:tc>
          <w:tcPr>
            <w:tcW w:w="0" w:type="auto"/>
          </w:tcPr>
          <w:p w14:paraId="2954C362" w14:textId="77777777" w:rsidR="00514C33" w:rsidRDefault="000854E5">
            <w:pPr>
              <w:pStyle w:val="Compact"/>
              <w:jc w:val="right"/>
            </w:pPr>
            <w:r>
              <w:t>10.6739559</w:t>
            </w:r>
          </w:p>
        </w:tc>
        <w:tc>
          <w:tcPr>
            <w:tcW w:w="0" w:type="auto"/>
          </w:tcPr>
          <w:p w14:paraId="33D84624" w14:textId="77777777" w:rsidR="00514C33" w:rsidRDefault="000854E5">
            <w:pPr>
              <w:pStyle w:val="Compact"/>
              <w:jc w:val="right"/>
            </w:pPr>
            <w:r>
              <w:t>1.37</w:t>
            </w:r>
          </w:p>
        </w:tc>
        <w:tc>
          <w:tcPr>
            <w:tcW w:w="0" w:type="auto"/>
          </w:tcPr>
          <w:p w14:paraId="0B07AE1F" w14:textId="77777777" w:rsidR="00514C33" w:rsidRDefault="000854E5">
            <w:pPr>
              <w:pStyle w:val="Compact"/>
              <w:jc w:val="right"/>
            </w:pPr>
            <w:r>
              <w:t>9.22</w:t>
            </w:r>
          </w:p>
        </w:tc>
      </w:tr>
      <w:tr w:rsidR="00514C33" w14:paraId="6968B087" w14:textId="77777777">
        <w:tc>
          <w:tcPr>
            <w:tcW w:w="0" w:type="auto"/>
          </w:tcPr>
          <w:p w14:paraId="28406EA3" w14:textId="77777777" w:rsidR="00514C33" w:rsidRDefault="000854E5">
            <w:pPr>
              <w:pStyle w:val="Compact"/>
            </w:pPr>
            <w:r>
              <w:t>Methoxychlor</w:t>
            </w:r>
          </w:p>
        </w:tc>
        <w:tc>
          <w:tcPr>
            <w:tcW w:w="0" w:type="auto"/>
          </w:tcPr>
          <w:p w14:paraId="4AE1376F" w14:textId="77777777" w:rsidR="00514C33" w:rsidRDefault="000854E5">
            <w:pPr>
              <w:pStyle w:val="Compact"/>
              <w:jc w:val="right"/>
            </w:pPr>
            <w:r>
              <w:t>0.0009816</w:t>
            </w:r>
          </w:p>
        </w:tc>
        <w:tc>
          <w:tcPr>
            <w:tcW w:w="0" w:type="auto"/>
          </w:tcPr>
          <w:p w14:paraId="3D187D75" w14:textId="77777777" w:rsidR="00514C33" w:rsidRDefault="000854E5">
            <w:pPr>
              <w:pStyle w:val="Compact"/>
              <w:jc w:val="right"/>
            </w:pPr>
            <w:r>
              <w:t>0.0064250</w:t>
            </w:r>
          </w:p>
        </w:tc>
        <w:tc>
          <w:tcPr>
            <w:tcW w:w="0" w:type="auto"/>
          </w:tcPr>
          <w:p w14:paraId="6F91CD10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4774DDAA" w14:textId="77777777" w:rsidR="00514C33" w:rsidRDefault="000854E5">
            <w:pPr>
              <w:pStyle w:val="Compact"/>
              <w:jc w:val="right"/>
            </w:pPr>
            <w:r>
              <w:t>0.01</w:t>
            </w:r>
          </w:p>
        </w:tc>
      </w:tr>
      <w:tr w:rsidR="00514C33" w14:paraId="249F9C7A" w14:textId="77777777">
        <w:tc>
          <w:tcPr>
            <w:tcW w:w="0" w:type="auto"/>
          </w:tcPr>
          <w:p w14:paraId="704908DA" w14:textId="77777777" w:rsidR="00514C33" w:rsidRDefault="000854E5">
            <w:pPr>
              <w:pStyle w:val="Compact"/>
            </w:pPr>
            <w:r>
              <w:t>2,4-Dinitrophenol</w:t>
            </w:r>
          </w:p>
        </w:tc>
        <w:tc>
          <w:tcPr>
            <w:tcW w:w="0" w:type="auto"/>
          </w:tcPr>
          <w:p w14:paraId="3CE57CEB" w14:textId="77777777" w:rsidR="00514C33" w:rsidRDefault="000854E5">
            <w:pPr>
              <w:pStyle w:val="Compact"/>
              <w:jc w:val="right"/>
            </w:pPr>
            <w:r>
              <w:t>0.1551683</w:t>
            </w:r>
          </w:p>
        </w:tc>
        <w:tc>
          <w:tcPr>
            <w:tcW w:w="0" w:type="auto"/>
          </w:tcPr>
          <w:p w14:paraId="4AF62899" w14:textId="77777777" w:rsidR="00514C33" w:rsidRDefault="000854E5">
            <w:pPr>
              <w:pStyle w:val="Compact"/>
              <w:jc w:val="right"/>
            </w:pPr>
            <w:r>
              <w:t>0.4394895</w:t>
            </w:r>
          </w:p>
        </w:tc>
        <w:tc>
          <w:tcPr>
            <w:tcW w:w="0" w:type="auto"/>
          </w:tcPr>
          <w:p w14:paraId="60805EA1" w14:textId="77777777" w:rsidR="00514C33" w:rsidRDefault="000854E5">
            <w:pPr>
              <w:pStyle w:val="Compact"/>
              <w:jc w:val="right"/>
            </w:pPr>
            <w:r>
              <w:t>0.19</w:t>
            </w:r>
          </w:p>
        </w:tc>
        <w:tc>
          <w:tcPr>
            <w:tcW w:w="0" w:type="auto"/>
          </w:tcPr>
          <w:p w14:paraId="37BB39A7" w14:textId="77777777" w:rsidR="00514C33" w:rsidRDefault="000854E5">
            <w:pPr>
              <w:pStyle w:val="Compact"/>
              <w:jc w:val="right"/>
            </w:pPr>
            <w:r>
              <w:t>0.38</w:t>
            </w:r>
          </w:p>
        </w:tc>
      </w:tr>
      <w:tr w:rsidR="00514C33" w14:paraId="63F6104E" w14:textId="77777777">
        <w:tc>
          <w:tcPr>
            <w:tcW w:w="0" w:type="auto"/>
          </w:tcPr>
          <w:p w14:paraId="1A42C1E0" w14:textId="77777777" w:rsidR="00514C33" w:rsidRDefault="000854E5">
            <w:pPr>
              <w:pStyle w:val="Compact"/>
            </w:pPr>
            <w:r>
              <w:t>2,4-Dinitrotoluene</w:t>
            </w:r>
          </w:p>
        </w:tc>
        <w:tc>
          <w:tcPr>
            <w:tcW w:w="0" w:type="auto"/>
          </w:tcPr>
          <w:p w14:paraId="0E1461C7" w14:textId="77777777" w:rsidR="00514C33" w:rsidRDefault="000854E5">
            <w:pPr>
              <w:pStyle w:val="Compact"/>
              <w:jc w:val="right"/>
            </w:pPr>
            <w:r>
              <w:t>0.0444733</w:t>
            </w:r>
          </w:p>
        </w:tc>
        <w:tc>
          <w:tcPr>
            <w:tcW w:w="0" w:type="auto"/>
          </w:tcPr>
          <w:p w14:paraId="3EF7D9FF" w14:textId="77777777" w:rsidR="00514C33" w:rsidRDefault="000854E5">
            <w:pPr>
              <w:pStyle w:val="Compact"/>
              <w:jc w:val="right"/>
            </w:pPr>
            <w:r>
              <w:t>0.1201537</w:t>
            </w:r>
          </w:p>
        </w:tc>
        <w:tc>
          <w:tcPr>
            <w:tcW w:w="0" w:type="auto"/>
          </w:tcPr>
          <w:p w14:paraId="4572E926" w14:textId="77777777" w:rsidR="00514C33" w:rsidRDefault="000854E5">
            <w:pPr>
              <w:pStyle w:val="Compact"/>
              <w:jc w:val="right"/>
            </w:pPr>
            <w:r>
              <w:t>0.05</w:t>
            </w:r>
          </w:p>
        </w:tc>
        <w:tc>
          <w:tcPr>
            <w:tcW w:w="0" w:type="auto"/>
          </w:tcPr>
          <w:p w14:paraId="646724A7" w14:textId="77777777" w:rsidR="00514C33" w:rsidRDefault="000854E5">
            <w:pPr>
              <w:pStyle w:val="Compact"/>
              <w:jc w:val="right"/>
            </w:pPr>
            <w:r>
              <w:t>0.10</w:t>
            </w:r>
          </w:p>
        </w:tc>
      </w:tr>
      <w:tr w:rsidR="00514C33" w14:paraId="441E023F" w14:textId="77777777">
        <w:tc>
          <w:tcPr>
            <w:tcW w:w="0" w:type="auto"/>
          </w:tcPr>
          <w:p w14:paraId="71DC60EA" w14:textId="77777777" w:rsidR="00514C33" w:rsidRDefault="000854E5">
            <w:pPr>
              <w:pStyle w:val="Compact"/>
            </w:pPr>
            <w:r>
              <w:t>Dicofol</w:t>
            </w:r>
          </w:p>
        </w:tc>
        <w:tc>
          <w:tcPr>
            <w:tcW w:w="0" w:type="auto"/>
          </w:tcPr>
          <w:p w14:paraId="2E7EF662" w14:textId="77777777" w:rsidR="00514C33" w:rsidRDefault="000854E5">
            <w:pPr>
              <w:pStyle w:val="Compact"/>
              <w:jc w:val="right"/>
            </w:pPr>
            <w:r>
              <w:t>0.0042811</w:t>
            </w:r>
          </w:p>
        </w:tc>
        <w:tc>
          <w:tcPr>
            <w:tcW w:w="0" w:type="auto"/>
          </w:tcPr>
          <w:p w14:paraId="57BECD5D" w14:textId="77777777" w:rsidR="00514C33" w:rsidRDefault="000854E5">
            <w:pPr>
              <w:pStyle w:val="Compact"/>
              <w:jc w:val="right"/>
            </w:pPr>
            <w:r>
              <w:t>0.0511480</w:t>
            </w:r>
          </w:p>
        </w:tc>
        <w:tc>
          <w:tcPr>
            <w:tcW w:w="0" w:type="auto"/>
          </w:tcPr>
          <w:p w14:paraId="4DD958BA" w14:textId="77777777" w:rsidR="00514C33" w:rsidRDefault="000854E5">
            <w:pPr>
              <w:pStyle w:val="Compact"/>
              <w:jc w:val="right"/>
            </w:pPr>
            <w:r>
              <w:t>0.01</w:t>
            </w:r>
          </w:p>
        </w:tc>
        <w:tc>
          <w:tcPr>
            <w:tcW w:w="0" w:type="auto"/>
          </w:tcPr>
          <w:p w14:paraId="262DBFA6" w14:textId="77777777" w:rsidR="00514C33" w:rsidRDefault="000854E5">
            <w:pPr>
              <w:pStyle w:val="Compact"/>
              <w:jc w:val="right"/>
            </w:pPr>
            <w:r>
              <w:t>0.04</w:t>
            </w:r>
          </w:p>
        </w:tc>
      </w:tr>
      <w:tr w:rsidR="00514C33" w14:paraId="50917968" w14:textId="77777777">
        <w:tc>
          <w:tcPr>
            <w:tcW w:w="0" w:type="auto"/>
          </w:tcPr>
          <w:p w14:paraId="4E48F48A" w14:textId="77777777" w:rsidR="00514C33" w:rsidRDefault="000854E5">
            <w:pPr>
              <w:pStyle w:val="Compact"/>
            </w:pPr>
            <w:r>
              <w:t>p-Cresol</w:t>
            </w:r>
          </w:p>
        </w:tc>
        <w:tc>
          <w:tcPr>
            <w:tcW w:w="0" w:type="auto"/>
          </w:tcPr>
          <w:p w14:paraId="5FDA412D" w14:textId="77777777" w:rsidR="00514C33" w:rsidRDefault="000854E5">
            <w:pPr>
              <w:pStyle w:val="Compact"/>
              <w:jc w:val="right"/>
            </w:pPr>
            <w:r>
              <w:t>0.0000102</w:t>
            </w:r>
          </w:p>
        </w:tc>
        <w:tc>
          <w:tcPr>
            <w:tcW w:w="0" w:type="auto"/>
          </w:tcPr>
          <w:p w14:paraId="53033C87" w14:textId="77777777" w:rsidR="00514C33" w:rsidRDefault="000854E5">
            <w:pPr>
              <w:pStyle w:val="Compact"/>
              <w:jc w:val="right"/>
            </w:pPr>
            <w:r>
              <w:t>0.0067740</w:t>
            </w:r>
          </w:p>
        </w:tc>
        <w:tc>
          <w:tcPr>
            <w:tcW w:w="0" w:type="auto"/>
          </w:tcPr>
          <w:p w14:paraId="3E35F770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376248D9" w14:textId="77777777" w:rsidR="00514C33" w:rsidRDefault="000854E5">
            <w:pPr>
              <w:pStyle w:val="Compact"/>
              <w:jc w:val="right"/>
            </w:pPr>
            <w:r>
              <w:t>0.01</w:t>
            </w:r>
          </w:p>
        </w:tc>
      </w:tr>
      <w:tr w:rsidR="00514C33" w14:paraId="357813B4" w14:textId="77777777">
        <w:tc>
          <w:tcPr>
            <w:tcW w:w="0" w:type="auto"/>
          </w:tcPr>
          <w:p w14:paraId="77EB7D0B" w14:textId="77777777" w:rsidR="00514C33" w:rsidRDefault="000854E5">
            <w:pPr>
              <w:pStyle w:val="Compact"/>
            </w:pPr>
            <w:r>
              <w:lastRenderedPageBreak/>
              <w:t>o,p’-DDT</w:t>
            </w:r>
          </w:p>
        </w:tc>
        <w:tc>
          <w:tcPr>
            <w:tcW w:w="0" w:type="auto"/>
          </w:tcPr>
          <w:p w14:paraId="20290F47" w14:textId="77777777" w:rsidR="00514C33" w:rsidRDefault="000854E5">
            <w:pPr>
              <w:pStyle w:val="Compact"/>
              <w:jc w:val="right"/>
            </w:pPr>
            <w:r>
              <w:t>0.0000725</w:t>
            </w:r>
          </w:p>
        </w:tc>
        <w:tc>
          <w:tcPr>
            <w:tcW w:w="0" w:type="auto"/>
          </w:tcPr>
          <w:p w14:paraId="623BC911" w14:textId="77777777" w:rsidR="00514C33" w:rsidRDefault="000854E5">
            <w:pPr>
              <w:pStyle w:val="Compact"/>
              <w:jc w:val="right"/>
            </w:pPr>
            <w:r>
              <w:t>0.0003216</w:t>
            </w:r>
          </w:p>
        </w:tc>
        <w:tc>
          <w:tcPr>
            <w:tcW w:w="0" w:type="auto"/>
          </w:tcPr>
          <w:p w14:paraId="2A9D8CCF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  <w:tc>
          <w:tcPr>
            <w:tcW w:w="0" w:type="auto"/>
          </w:tcPr>
          <w:p w14:paraId="792FAFCC" w14:textId="77777777" w:rsidR="00514C33" w:rsidRDefault="000854E5">
            <w:pPr>
              <w:pStyle w:val="Compact"/>
              <w:jc w:val="right"/>
            </w:pPr>
            <w:r>
              <w:t>0.00</w:t>
            </w:r>
          </w:p>
        </w:tc>
      </w:tr>
      <w:tr w:rsidR="00514C33" w14:paraId="296348C3" w14:textId="77777777">
        <w:tc>
          <w:tcPr>
            <w:tcW w:w="0" w:type="auto"/>
          </w:tcPr>
          <w:p w14:paraId="5A98BE20" w14:textId="77777777" w:rsidR="00514C33" w:rsidRDefault="000854E5">
            <w:pPr>
              <w:pStyle w:val="Compact"/>
            </w:pPr>
            <w:r>
              <w:t>2-Methyl-4,6-dinitrophenol</w:t>
            </w:r>
          </w:p>
        </w:tc>
        <w:tc>
          <w:tcPr>
            <w:tcW w:w="0" w:type="auto"/>
          </w:tcPr>
          <w:p w14:paraId="30C2B462" w14:textId="77777777" w:rsidR="00514C33" w:rsidRDefault="000854E5">
            <w:pPr>
              <w:pStyle w:val="Compact"/>
              <w:jc w:val="right"/>
            </w:pPr>
            <w:r>
              <w:t>0.0595455</w:t>
            </w:r>
          </w:p>
        </w:tc>
        <w:tc>
          <w:tcPr>
            <w:tcW w:w="0" w:type="auto"/>
          </w:tcPr>
          <w:p w14:paraId="388ED683" w14:textId="77777777" w:rsidR="00514C33" w:rsidRDefault="000854E5">
            <w:pPr>
              <w:pStyle w:val="Compact"/>
              <w:jc w:val="right"/>
            </w:pPr>
            <w:r>
              <w:t>0.6597063</w:t>
            </w:r>
          </w:p>
        </w:tc>
        <w:tc>
          <w:tcPr>
            <w:tcW w:w="0" w:type="auto"/>
          </w:tcPr>
          <w:p w14:paraId="5AC8414C" w14:textId="77777777" w:rsidR="00514C33" w:rsidRDefault="000854E5">
            <w:pPr>
              <w:pStyle w:val="Compact"/>
              <w:jc w:val="right"/>
            </w:pPr>
            <w:r>
              <w:t>0.07</w:t>
            </w:r>
          </w:p>
        </w:tc>
        <w:tc>
          <w:tcPr>
            <w:tcW w:w="0" w:type="auto"/>
          </w:tcPr>
          <w:p w14:paraId="4F7DD50E" w14:textId="77777777" w:rsidR="00514C33" w:rsidRDefault="000854E5">
            <w:pPr>
              <w:pStyle w:val="Compact"/>
              <w:jc w:val="right"/>
            </w:pPr>
            <w:r>
              <w:t>0.57</w:t>
            </w:r>
          </w:p>
        </w:tc>
      </w:tr>
      <w:tr w:rsidR="00514C33" w14:paraId="3DC3F360" w14:textId="77777777">
        <w:tc>
          <w:tcPr>
            <w:tcW w:w="0" w:type="auto"/>
          </w:tcPr>
          <w:p w14:paraId="60EB300A" w14:textId="77777777" w:rsidR="00514C33" w:rsidRDefault="000854E5">
            <w:pPr>
              <w:pStyle w:val="Compact"/>
            </w:pPr>
            <w:r>
              <w:t>1,2,3-Trichlorobenzene</w:t>
            </w:r>
          </w:p>
        </w:tc>
        <w:tc>
          <w:tcPr>
            <w:tcW w:w="0" w:type="auto"/>
          </w:tcPr>
          <w:p w14:paraId="399EC93F" w14:textId="77777777" w:rsidR="00514C33" w:rsidRDefault="000854E5">
            <w:pPr>
              <w:pStyle w:val="Compact"/>
              <w:jc w:val="right"/>
            </w:pPr>
            <w:r>
              <w:t>0.0042347</w:t>
            </w:r>
          </w:p>
        </w:tc>
        <w:tc>
          <w:tcPr>
            <w:tcW w:w="0" w:type="auto"/>
          </w:tcPr>
          <w:p w14:paraId="1B9B5905" w14:textId="77777777" w:rsidR="00514C33" w:rsidRDefault="000854E5">
            <w:pPr>
              <w:pStyle w:val="Compact"/>
              <w:jc w:val="right"/>
            </w:pPr>
            <w:r>
              <w:t>0.0242737</w:t>
            </w:r>
          </w:p>
        </w:tc>
        <w:tc>
          <w:tcPr>
            <w:tcW w:w="0" w:type="auto"/>
          </w:tcPr>
          <w:p w14:paraId="31B2D435" w14:textId="77777777" w:rsidR="00514C33" w:rsidRDefault="000854E5">
            <w:pPr>
              <w:pStyle w:val="Compact"/>
              <w:jc w:val="right"/>
            </w:pPr>
            <w:r>
              <w:t>0.01</w:t>
            </w:r>
          </w:p>
        </w:tc>
        <w:tc>
          <w:tcPr>
            <w:tcW w:w="0" w:type="auto"/>
          </w:tcPr>
          <w:p w14:paraId="3483C25B" w14:textId="77777777" w:rsidR="00514C33" w:rsidRDefault="000854E5">
            <w:pPr>
              <w:pStyle w:val="Compact"/>
              <w:jc w:val="right"/>
            </w:pPr>
            <w:r>
              <w:t>0.02</w:t>
            </w:r>
          </w:p>
        </w:tc>
      </w:tr>
      <w:tr w:rsidR="00514C33" w14:paraId="4F862756" w14:textId="77777777">
        <w:tc>
          <w:tcPr>
            <w:tcW w:w="0" w:type="auto"/>
          </w:tcPr>
          <w:p w14:paraId="215C8D4F" w14:textId="77777777" w:rsidR="00514C33" w:rsidRDefault="000854E5">
            <w:pPr>
              <w:pStyle w:val="Compact"/>
            </w:pPr>
            <w:r>
              <w:t>Lead nitrate</w:t>
            </w:r>
          </w:p>
        </w:tc>
        <w:tc>
          <w:tcPr>
            <w:tcW w:w="0" w:type="auto"/>
          </w:tcPr>
          <w:p w14:paraId="76A5C498" w14:textId="77777777" w:rsidR="00514C33" w:rsidRDefault="000854E5">
            <w:pPr>
              <w:pStyle w:val="Compact"/>
              <w:jc w:val="right"/>
            </w:pPr>
            <w:r>
              <w:t>0.0723938</w:t>
            </w:r>
          </w:p>
        </w:tc>
        <w:tc>
          <w:tcPr>
            <w:tcW w:w="0" w:type="auto"/>
          </w:tcPr>
          <w:p w14:paraId="50740490" w14:textId="77777777" w:rsidR="00514C33" w:rsidRDefault="000854E5">
            <w:pPr>
              <w:pStyle w:val="Compact"/>
              <w:jc w:val="right"/>
            </w:pPr>
            <w:r>
              <w:t>0.0723938</w:t>
            </w:r>
          </w:p>
        </w:tc>
        <w:tc>
          <w:tcPr>
            <w:tcW w:w="0" w:type="auto"/>
          </w:tcPr>
          <w:p w14:paraId="0DDFE035" w14:textId="77777777" w:rsidR="00514C33" w:rsidRDefault="000854E5">
            <w:pPr>
              <w:pStyle w:val="Compact"/>
              <w:jc w:val="right"/>
            </w:pPr>
            <w:r>
              <w:t>0.09</w:t>
            </w:r>
          </w:p>
        </w:tc>
        <w:tc>
          <w:tcPr>
            <w:tcW w:w="0" w:type="auto"/>
          </w:tcPr>
          <w:p w14:paraId="60A90733" w14:textId="77777777" w:rsidR="00514C33" w:rsidRDefault="000854E5">
            <w:pPr>
              <w:pStyle w:val="Compact"/>
              <w:jc w:val="right"/>
            </w:pPr>
            <w:r>
              <w:t>0.06</w:t>
            </w:r>
          </w:p>
        </w:tc>
      </w:tr>
      <w:tr w:rsidR="00514C33" w14:paraId="6DC89035" w14:textId="77777777">
        <w:tc>
          <w:tcPr>
            <w:tcW w:w="0" w:type="auto"/>
          </w:tcPr>
          <w:p w14:paraId="689FF916" w14:textId="77777777" w:rsidR="00514C33" w:rsidRDefault="000854E5">
            <w:pPr>
              <w:pStyle w:val="Compact"/>
            </w:pPr>
            <w:r>
              <w:t>Cadmium chloride</w:t>
            </w:r>
          </w:p>
        </w:tc>
        <w:tc>
          <w:tcPr>
            <w:tcW w:w="0" w:type="auto"/>
          </w:tcPr>
          <w:p w14:paraId="5C23C1F1" w14:textId="77777777" w:rsidR="00514C33" w:rsidRDefault="000854E5">
            <w:pPr>
              <w:pStyle w:val="Compact"/>
              <w:jc w:val="right"/>
            </w:pPr>
            <w:r>
              <w:t>0.0444800</w:t>
            </w:r>
          </w:p>
        </w:tc>
        <w:tc>
          <w:tcPr>
            <w:tcW w:w="0" w:type="auto"/>
          </w:tcPr>
          <w:p w14:paraId="62D42B8A" w14:textId="77777777" w:rsidR="00514C33" w:rsidRDefault="000854E5">
            <w:pPr>
              <w:pStyle w:val="Compact"/>
              <w:jc w:val="right"/>
            </w:pPr>
            <w:r>
              <w:t>0.0444800</w:t>
            </w:r>
          </w:p>
        </w:tc>
        <w:tc>
          <w:tcPr>
            <w:tcW w:w="0" w:type="auto"/>
          </w:tcPr>
          <w:p w14:paraId="00974A0B" w14:textId="77777777" w:rsidR="00514C33" w:rsidRDefault="000854E5">
            <w:pPr>
              <w:pStyle w:val="Compact"/>
              <w:jc w:val="right"/>
            </w:pPr>
            <w:r>
              <w:t>0.05</w:t>
            </w:r>
          </w:p>
        </w:tc>
        <w:tc>
          <w:tcPr>
            <w:tcW w:w="0" w:type="auto"/>
          </w:tcPr>
          <w:p w14:paraId="4700339B" w14:textId="77777777" w:rsidR="00514C33" w:rsidRDefault="000854E5">
            <w:pPr>
              <w:pStyle w:val="Compact"/>
              <w:jc w:val="right"/>
            </w:pPr>
            <w:r>
              <w:t>0.04</w:t>
            </w:r>
          </w:p>
        </w:tc>
      </w:tr>
      <w:tr w:rsidR="00514C33" w14:paraId="5F204C75" w14:textId="77777777">
        <w:tc>
          <w:tcPr>
            <w:tcW w:w="0" w:type="auto"/>
          </w:tcPr>
          <w:p w14:paraId="425130D3" w14:textId="77777777" w:rsidR="00514C33" w:rsidRDefault="000854E5">
            <w:pPr>
              <w:pStyle w:val="Compact"/>
            </w:pPr>
            <w:r>
              <w:t>Zinc chloride</w:t>
            </w:r>
          </w:p>
        </w:tc>
        <w:tc>
          <w:tcPr>
            <w:tcW w:w="0" w:type="auto"/>
          </w:tcPr>
          <w:p w14:paraId="3FCAD3F6" w14:textId="77777777" w:rsidR="00514C33" w:rsidRDefault="000854E5">
            <w:pPr>
              <w:pStyle w:val="Compact"/>
              <w:jc w:val="right"/>
            </w:pPr>
            <w:r>
              <w:t>76.9230769</w:t>
            </w:r>
          </w:p>
        </w:tc>
        <w:tc>
          <w:tcPr>
            <w:tcW w:w="0" w:type="auto"/>
          </w:tcPr>
          <w:p w14:paraId="63325EE1" w14:textId="77777777" w:rsidR="00514C33" w:rsidRDefault="000854E5">
            <w:pPr>
              <w:pStyle w:val="Compact"/>
              <w:jc w:val="right"/>
            </w:pPr>
            <w:r>
              <w:t>76.9230769</w:t>
            </w:r>
          </w:p>
        </w:tc>
        <w:tc>
          <w:tcPr>
            <w:tcW w:w="0" w:type="auto"/>
          </w:tcPr>
          <w:p w14:paraId="1E6EC7C4" w14:textId="77777777" w:rsidR="00514C33" w:rsidRDefault="000854E5">
            <w:pPr>
              <w:pStyle w:val="Compact"/>
              <w:jc w:val="right"/>
            </w:pPr>
            <w:r>
              <w:t>91.83</w:t>
            </w:r>
          </w:p>
        </w:tc>
        <w:tc>
          <w:tcPr>
            <w:tcW w:w="0" w:type="auto"/>
          </w:tcPr>
          <w:p w14:paraId="1AF25E81" w14:textId="77777777" w:rsidR="00514C33" w:rsidRDefault="000854E5">
            <w:pPr>
              <w:pStyle w:val="Compact"/>
              <w:jc w:val="right"/>
            </w:pPr>
            <w:r>
              <w:t>66.46</w:t>
            </w:r>
          </w:p>
        </w:tc>
      </w:tr>
      <w:tr w:rsidR="00514C33" w14:paraId="4CB34D09" w14:textId="77777777">
        <w:tc>
          <w:tcPr>
            <w:tcW w:w="0" w:type="auto"/>
          </w:tcPr>
          <w:p w14:paraId="75221D49" w14:textId="77777777" w:rsidR="00514C33" w:rsidRDefault="000854E5">
            <w:pPr>
              <w:pStyle w:val="Compact"/>
            </w:pPr>
            <w:r>
              <w:t>Mercuric chloride</w:t>
            </w:r>
          </w:p>
        </w:tc>
        <w:tc>
          <w:tcPr>
            <w:tcW w:w="0" w:type="auto"/>
          </w:tcPr>
          <w:p w14:paraId="38CA723B" w14:textId="77777777" w:rsidR="00514C33" w:rsidRDefault="000854E5">
            <w:pPr>
              <w:pStyle w:val="Compact"/>
              <w:jc w:val="right"/>
            </w:pPr>
            <w:r>
              <w:t>0.0099701</w:t>
            </w:r>
          </w:p>
        </w:tc>
        <w:tc>
          <w:tcPr>
            <w:tcW w:w="0" w:type="auto"/>
          </w:tcPr>
          <w:p w14:paraId="498D0CE3" w14:textId="77777777" w:rsidR="00514C33" w:rsidRDefault="000854E5">
            <w:pPr>
              <w:pStyle w:val="Compact"/>
              <w:jc w:val="right"/>
            </w:pPr>
            <w:r>
              <w:t>0.0099701</w:t>
            </w:r>
          </w:p>
        </w:tc>
        <w:tc>
          <w:tcPr>
            <w:tcW w:w="0" w:type="auto"/>
          </w:tcPr>
          <w:p w14:paraId="433436EF" w14:textId="77777777" w:rsidR="00514C33" w:rsidRDefault="000854E5">
            <w:pPr>
              <w:pStyle w:val="Compact"/>
              <w:jc w:val="right"/>
            </w:pPr>
            <w:r>
              <w:t>0.01</w:t>
            </w:r>
          </w:p>
        </w:tc>
        <w:tc>
          <w:tcPr>
            <w:tcW w:w="0" w:type="auto"/>
          </w:tcPr>
          <w:p w14:paraId="452C39D4" w14:textId="77777777" w:rsidR="00514C33" w:rsidRDefault="000854E5">
            <w:pPr>
              <w:pStyle w:val="Compact"/>
              <w:jc w:val="right"/>
            </w:pPr>
            <w:r>
              <w:t>0.01</w:t>
            </w:r>
          </w:p>
        </w:tc>
      </w:tr>
      <w:tr w:rsidR="00514C33" w14:paraId="31DEDAA7" w14:textId="77777777">
        <w:tc>
          <w:tcPr>
            <w:tcW w:w="0" w:type="auto"/>
          </w:tcPr>
          <w:p w14:paraId="159F3601" w14:textId="77777777" w:rsidR="00514C33" w:rsidRDefault="000854E5">
            <w:pPr>
              <w:pStyle w:val="Compact"/>
            </w:pPr>
            <w:r>
              <w:t>Potassium chromate (VI)</w:t>
            </w:r>
          </w:p>
        </w:tc>
        <w:tc>
          <w:tcPr>
            <w:tcW w:w="0" w:type="auto"/>
          </w:tcPr>
          <w:p w14:paraId="17E76EC7" w14:textId="77777777" w:rsidR="00514C33" w:rsidRDefault="000854E5">
            <w:pPr>
              <w:pStyle w:val="Compact"/>
              <w:jc w:val="right"/>
            </w:pPr>
            <w:r>
              <w:t>1.9232249</w:t>
            </w:r>
          </w:p>
        </w:tc>
        <w:tc>
          <w:tcPr>
            <w:tcW w:w="0" w:type="auto"/>
          </w:tcPr>
          <w:p w14:paraId="2491746E" w14:textId="77777777" w:rsidR="00514C33" w:rsidRDefault="000854E5">
            <w:pPr>
              <w:pStyle w:val="Compact"/>
              <w:jc w:val="right"/>
            </w:pPr>
            <w:r>
              <w:t>1.9232249</w:t>
            </w:r>
          </w:p>
        </w:tc>
        <w:tc>
          <w:tcPr>
            <w:tcW w:w="0" w:type="auto"/>
          </w:tcPr>
          <w:p w14:paraId="7B2C52E9" w14:textId="77777777" w:rsidR="00514C33" w:rsidRDefault="000854E5">
            <w:pPr>
              <w:pStyle w:val="Compact"/>
              <w:jc w:val="right"/>
            </w:pPr>
            <w:r>
              <w:t>2.30</w:t>
            </w:r>
          </w:p>
        </w:tc>
        <w:tc>
          <w:tcPr>
            <w:tcW w:w="0" w:type="auto"/>
          </w:tcPr>
          <w:p w14:paraId="6E75A243" w14:textId="77777777" w:rsidR="00514C33" w:rsidRDefault="000854E5">
            <w:pPr>
              <w:pStyle w:val="Compact"/>
              <w:jc w:val="right"/>
            </w:pPr>
            <w:r>
              <w:t>1.66</w:t>
            </w:r>
          </w:p>
        </w:tc>
      </w:tr>
      <w:tr w:rsidR="00514C33" w14:paraId="6478E23A" w14:textId="77777777">
        <w:tc>
          <w:tcPr>
            <w:tcW w:w="0" w:type="auto"/>
          </w:tcPr>
          <w:p w14:paraId="4D770B50" w14:textId="77777777" w:rsidR="00514C33" w:rsidRDefault="000854E5">
            <w:pPr>
              <w:pStyle w:val="Compact"/>
            </w:pPr>
            <w:r>
              <w:t>Cobalt chloride</w:t>
            </w:r>
          </w:p>
        </w:tc>
        <w:tc>
          <w:tcPr>
            <w:tcW w:w="0" w:type="auto"/>
          </w:tcPr>
          <w:p w14:paraId="6AF9E350" w14:textId="77777777" w:rsidR="00514C33" w:rsidRDefault="000854E5">
            <w:pPr>
              <w:pStyle w:val="Compact"/>
              <w:jc w:val="right"/>
            </w:pPr>
            <w:r>
              <w:t>0.0339386</w:t>
            </w:r>
          </w:p>
        </w:tc>
        <w:tc>
          <w:tcPr>
            <w:tcW w:w="0" w:type="auto"/>
          </w:tcPr>
          <w:p w14:paraId="0F925972" w14:textId="77777777" w:rsidR="00514C33" w:rsidRDefault="000854E5">
            <w:pPr>
              <w:pStyle w:val="Compact"/>
              <w:jc w:val="right"/>
            </w:pPr>
            <w:r>
              <w:t>0.0339386</w:t>
            </w:r>
          </w:p>
        </w:tc>
        <w:tc>
          <w:tcPr>
            <w:tcW w:w="0" w:type="auto"/>
          </w:tcPr>
          <w:p w14:paraId="7C7E14BF" w14:textId="77777777" w:rsidR="00514C33" w:rsidRDefault="000854E5">
            <w:pPr>
              <w:pStyle w:val="Compact"/>
              <w:jc w:val="right"/>
            </w:pPr>
            <w:r>
              <w:t>0.04</w:t>
            </w:r>
          </w:p>
        </w:tc>
        <w:tc>
          <w:tcPr>
            <w:tcW w:w="0" w:type="auto"/>
          </w:tcPr>
          <w:p w14:paraId="0BEED548" w14:textId="77777777" w:rsidR="00514C33" w:rsidRDefault="000854E5">
            <w:pPr>
              <w:pStyle w:val="Compact"/>
              <w:jc w:val="right"/>
            </w:pPr>
            <w:r>
              <w:t>0.03</w:t>
            </w:r>
          </w:p>
        </w:tc>
      </w:tr>
      <w:tr w:rsidR="00514C33" w14:paraId="06954D5B" w14:textId="77777777">
        <w:tc>
          <w:tcPr>
            <w:tcW w:w="0" w:type="auto"/>
          </w:tcPr>
          <w:p w14:paraId="0C8BB852" w14:textId="77777777" w:rsidR="00514C33" w:rsidRDefault="000854E5">
            <w:pPr>
              <w:pStyle w:val="Compact"/>
            </w:pPr>
            <w:r>
              <w:t>Nickel chloride</w:t>
            </w:r>
          </w:p>
        </w:tc>
        <w:tc>
          <w:tcPr>
            <w:tcW w:w="0" w:type="auto"/>
          </w:tcPr>
          <w:p w14:paraId="672ACED2" w14:textId="77777777" w:rsidR="00514C33" w:rsidRDefault="000854E5">
            <w:pPr>
              <w:pStyle w:val="Compact"/>
              <w:jc w:val="right"/>
            </w:pPr>
            <w:r>
              <w:t>0.4259452</w:t>
            </w:r>
          </w:p>
        </w:tc>
        <w:tc>
          <w:tcPr>
            <w:tcW w:w="0" w:type="auto"/>
          </w:tcPr>
          <w:p w14:paraId="704D2E7F" w14:textId="77777777" w:rsidR="00514C33" w:rsidRDefault="000854E5">
            <w:pPr>
              <w:pStyle w:val="Compact"/>
              <w:jc w:val="right"/>
            </w:pPr>
            <w:r>
              <w:t>0.4259452</w:t>
            </w:r>
          </w:p>
        </w:tc>
        <w:tc>
          <w:tcPr>
            <w:tcW w:w="0" w:type="auto"/>
          </w:tcPr>
          <w:p w14:paraId="5BFDA0AB" w14:textId="77777777" w:rsidR="00514C33" w:rsidRDefault="000854E5">
            <w:pPr>
              <w:pStyle w:val="Compact"/>
              <w:jc w:val="right"/>
            </w:pPr>
            <w:r>
              <w:t>0.51</w:t>
            </w:r>
          </w:p>
        </w:tc>
        <w:tc>
          <w:tcPr>
            <w:tcW w:w="0" w:type="auto"/>
          </w:tcPr>
          <w:p w14:paraId="2C099491" w14:textId="77777777" w:rsidR="00514C33" w:rsidRDefault="000854E5">
            <w:pPr>
              <w:pStyle w:val="Compact"/>
              <w:jc w:val="right"/>
            </w:pPr>
            <w:r>
              <w:t>0.37</w:t>
            </w:r>
          </w:p>
        </w:tc>
      </w:tr>
    </w:tbl>
    <w:p w14:paraId="28C544E5" w14:textId="77777777" w:rsidR="00514C33" w:rsidRDefault="000854E5">
      <w:r>
        <w:br w:type="page"/>
      </w:r>
    </w:p>
    <w:p w14:paraId="32F0DECF" w14:textId="77777777" w:rsidR="00514C33" w:rsidRDefault="000854E5">
      <w:pPr>
        <w:pStyle w:val="TableCaption"/>
      </w:pPr>
      <w:r>
        <w:lastRenderedPageBreak/>
        <w:t>Table S6. High-content screening phenotypes (n=47) evaluated in this study. Phenotypes are listed for each cell type (n=5) tested. Please refer to the Methods f</w:t>
      </w:r>
      <w:r>
        <w:t>or references to the published manuscripts that describe each assay type for each cell type.</w:t>
      </w:r>
    </w:p>
    <w:tbl>
      <w:tblPr>
        <w:tblStyle w:val="Table"/>
        <w:tblW w:w="0" w:type="pct"/>
        <w:tblLook w:val="07E0" w:firstRow="1" w:lastRow="1" w:firstColumn="1" w:lastColumn="1" w:noHBand="1" w:noVBand="1"/>
        <w:tblCaption w:val="Table S6. High-content screening phenotypes (n=47) evaluated in this study. Phenotypes are listed for each cell type (n=5) tested. Please refer to the Methods for references to the published manuscripts that describe each assay type for each cell type."/>
      </w:tblPr>
      <w:tblGrid>
        <w:gridCol w:w="2405"/>
        <w:gridCol w:w="3479"/>
      </w:tblGrid>
      <w:tr w:rsidR="00514C33" w14:paraId="2CD2E626" w14:textId="77777777"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DA067F7" w14:textId="77777777" w:rsidR="00514C33" w:rsidRDefault="000854E5">
            <w:pPr>
              <w:pStyle w:val="Compact"/>
            </w:pPr>
            <w:r>
              <w:t>Cell Type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DC1547B" w14:textId="77777777" w:rsidR="00514C33" w:rsidRDefault="000854E5">
            <w:pPr>
              <w:pStyle w:val="Compact"/>
            </w:pPr>
            <w:r>
              <w:t>Phenotype</w:t>
            </w:r>
          </w:p>
        </w:tc>
      </w:tr>
      <w:tr w:rsidR="00514C33" w14:paraId="16BF7975" w14:textId="77777777">
        <w:tc>
          <w:tcPr>
            <w:tcW w:w="0" w:type="auto"/>
          </w:tcPr>
          <w:p w14:paraId="31D41633" w14:textId="77777777" w:rsidR="00514C33" w:rsidRDefault="000854E5">
            <w:pPr>
              <w:pStyle w:val="Compact"/>
            </w:pPr>
            <w:r>
              <w:t>iCell Neurons</w:t>
            </w:r>
          </w:p>
        </w:tc>
        <w:tc>
          <w:tcPr>
            <w:tcW w:w="0" w:type="auto"/>
          </w:tcPr>
          <w:p w14:paraId="30646690" w14:textId="77777777" w:rsidR="00514C33" w:rsidRDefault="000854E5">
            <w:pPr>
              <w:pStyle w:val="Compact"/>
            </w:pPr>
            <w:r>
              <w:t>ATP</w:t>
            </w:r>
          </w:p>
        </w:tc>
      </w:tr>
      <w:tr w:rsidR="00514C33" w14:paraId="1252D911" w14:textId="77777777">
        <w:tc>
          <w:tcPr>
            <w:tcW w:w="0" w:type="auto"/>
          </w:tcPr>
          <w:p w14:paraId="4AA33A7F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7307EE6E" w14:textId="77777777" w:rsidR="00514C33" w:rsidRDefault="000854E5">
            <w:pPr>
              <w:pStyle w:val="Compact"/>
            </w:pPr>
            <w:r>
              <w:t>Cell number</w:t>
            </w:r>
          </w:p>
        </w:tc>
      </w:tr>
      <w:tr w:rsidR="00514C33" w14:paraId="3EBDD27E" w14:textId="77777777">
        <w:tc>
          <w:tcPr>
            <w:tcW w:w="0" w:type="auto"/>
          </w:tcPr>
          <w:p w14:paraId="0F5E1242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26EF207B" w14:textId="77777777" w:rsidR="00514C33" w:rsidRDefault="000854E5">
            <w:pPr>
              <w:pStyle w:val="Compact"/>
            </w:pPr>
            <w:r>
              <w:t>Cells with significant outgrowth</w:t>
            </w:r>
          </w:p>
        </w:tc>
      </w:tr>
      <w:tr w:rsidR="00514C33" w14:paraId="12595A9B" w14:textId="77777777">
        <w:tc>
          <w:tcPr>
            <w:tcW w:w="0" w:type="auto"/>
          </w:tcPr>
          <w:p w14:paraId="13411460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42B7703B" w14:textId="77777777" w:rsidR="00514C33" w:rsidRDefault="000854E5">
            <w:pPr>
              <w:pStyle w:val="Compact"/>
            </w:pPr>
            <w:r>
              <w:t>Cytoplasmic integrity</w:t>
            </w:r>
          </w:p>
        </w:tc>
      </w:tr>
      <w:tr w:rsidR="00514C33" w14:paraId="5514EFEC" w14:textId="77777777">
        <w:tc>
          <w:tcPr>
            <w:tcW w:w="0" w:type="auto"/>
          </w:tcPr>
          <w:p w14:paraId="08F5B79D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5591CA91" w14:textId="77777777" w:rsidR="00514C33" w:rsidRDefault="000854E5">
            <w:pPr>
              <w:pStyle w:val="Compact"/>
            </w:pPr>
            <w:r>
              <w:t>Mean outgrowth</w:t>
            </w:r>
          </w:p>
        </w:tc>
      </w:tr>
      <w:tr w:rsidR="00514C33" w14:paraId="1CBD9A56" w14:textId="77777777">
        <w:tc>
          <w:tcPr>
            <w:tcW w:w="0" w:type="auto"/>
          </w:tcPr>
          <w:p w14:paraId="1F450302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35912823" w14:textId="77777777" w:rsidR="00514C33" w:rsidRDefault="000854E5">
            <w:pPr>
              <w:pStyle w:val="Compact"/>
            </w:pPr>
            <w:r>
              <w:t>Mitochondrial integrity</w:t>
            </w:r>
          </w:p>
        </w:tc>
      </w:tr>
      <w:tr w:rsidR="00514C33" w14:paraId="769C4D8A" w14:textId="77777777">
        <w:tc>
          <w:tcPr>
            <w:tcW w:w="0" w:type="auto"/>
          </w:tcPr>
          <w:p w14:paraId="30D6A3FE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355E1D71" w14:textId="77777777" w:rsidR="00514C33" w:rsidRDefault="000854E5">
            <w:pPr>
              <w:pStyle w:val="Compact"/>
            </w:pPr>
            <w:r>
              <w:t>Total branches</w:t>
            </w:r>
          </w:p>
        </w:tc>
      </w:tr>
      <w:tr w:rsidR="00514C33" w14:paraId="36D6C94B" w14:textId="77777777">
        <w:tc>
          <w:tcPr>
            <w:tcW w:w="0" w:type="auto"/>
          </w:tcPr>
          <w:p w14:paraId="6557B100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702E2F3A" w14:textId="77777777" w:rsidR="00514C33" w:rsidRDefault="000854E5">
            <w:pPr>
              <w:pStyle w:val="Compact"/>
            </w:pPr>
            <w:r>
              <w:t>Total cell body area</w:t>
            </w:r>
          </w:p>
        </w:tc>
      </w:tr>
      <w:tr w:rsidR="00514C33" w14:paraId="78ED9255" w14:textId="77777777">
        <w:tc>
          <w:tcPr>
            <w:tcW w:w="0" w:type="auto"/>
          </w:tcPr>
          <w:p w14:paraId="68F51A96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1E09CC41" w14:textId="77777777" w:rsidR="00514C33" w:rsidRDefault="000854E5">
            <w:pPr>
              <w:pStyle w:val="Compact"/>
            </w:pPr>
            <w:r>
              <w:t>Total outgrowth</w:t>
            </w:r>
          </w:p>
        </w:tc>
      </w:tr>
      <w:tr w:rsidR="00514C33" w14:paraId="0DDDE33F" w14:textId="77777777">
        <w:tc>
          <w:tcPr>
            <w:tcW w:w="0" w:type="auto"/>
          </w:tcPr>
          <w:p w14:paraId="4D13B3F9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07EC4348" w14:textId="77777777" w:rsidR="00514C33" w:rsidRDefault="000854E5">
            <w:pPr>
              <w:pStyle w:val="Compact"/>
            </w:pPr>
            <w:r>
              <w:t>Total process</w:t>
            </w:r>
          </w:p>
        </w:tc>
      </w:tr>
      <w:tr w:rsidR="00514C33" w14:paraId="46480A4E" w14:textId="77777777">
        <w:tc>
          <w:tcPr>
            <w:tcW w:w="0" w:type="auto"/>
          </w:tcPr>
          <w:p w14:paraId="1463A34F" w14:textId="77777777" w:rsidR="00514C33" w:rsidRDefault="000854E5">
            <w:pPr>
              <w:pStyle w:val="Compact"/>
            </w:pPr>
            <w:r>
              <w:t>iCell Hepatocytes</w:t>
            </w:r>
          </w:p>
        </w:tc>
        <w:tc>
          <w:tcPr>
            <w:tcW w:w="0" w:type="auto"/>
          </w:tcPr>
          <w:p w14:paraId="4D7CC2BF" w14:textId="77777777" w:rsidR="00514C33" w:rsidRDefault="000854E5">
            <w:pPr>
              <w:pStyle w:val="Compact"/>
            </w:pPr>
            <w:r>
              <w:t>All cell mean area</w:t>
            </w:r>
          </w:p>
        </w:tc>
      </w:tr>
      <w:tr w:rsidR="00514C33" w14:paraId="1438CA30" w14:textId="77777777">
        <w:tc>
          <w:tcPr>
            <w:tcW w:w="0" w:type="auto"/>
          </w:tcPr>
          <w:p w14:paraId="54C021E9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69E1BDBC" w14:textId="77777777" w:rsidR="00514C33" w:rsidRDefault="000854E5">
            <w:pPr>
              <w:pStyle w:val="Compact"/>
            </w:pPr>
            <w:r>
              <w:t>Cell number</w:t>
            </w:r>
          </w:p>
        </w:tc>
      </w:tr>
      <w:tr w:rsidR="00514C33" w14:paraId="2892187C" w14:textId="77777777">
        <w:tc>
          <w:tcPr>
            <w:tcW w:w="0" w:type="auto"/>
          </w:tcPr>
          <w:p w14:paraId="61B154B3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6B0B38E2" w14:textId="77777777" w:rsidR="00514C33" w:rsidRDefault="000854E5">
            <w:pPr>
              <w:pStyle w:val="Compact"/>
            </w:pPr>
            <w:r>
              <w:t>Mitochondrial intensity</w:t>
            </w:r>
          </w:p>
        </w:tc>
      </w:tr>
      <w:tr w:rsidR="00514C33" w14:paraId="1360F451" w14:textId="77777777">
        <w:tc>
          <w:tcPr>
            <w:tcW w:w="0" w:type="auto"/>
          </w:tcPr>
          <w:p w14:paraId="07C2138F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3B750581" w14:textId="77777777" w:rsidR="00514C33" w:rsidRDefault="000854E5">
            <w:pPr>
              <w:pStyle w:val="Compact"/>
            </w:pPr>
            <w:r>
              <w:t>Mitochondrial integrity</w:t>
            </w:r>
          </w:p>
        </w:tc>
      </w:tr>
      <w:tr w:rsidR="00514C33" w14:paraId="3AE33B4C" w14:textId="77777777">
        <w:tc>
          <w:tcPr>
            <w:tcW w:w="0" w:type="auto"/>
          </w:tcPr>
          <w:p w14:paraId="098981B9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7B4255D1" w14:textId="77777777" w:rsidR="00514C33" w:rsidRDefault="000854E5">
            <w:pPr>
              <w:pStyle w:val="Compact"/>
            </w:pPr>
            <w:r>
              <w:t>Nuclei mean area</w:t>
            </w:r>
          </w:p>
        </w:tc>
      </w:tr>
      <w:tr w:rsidR="00514C33" w14:paraId="14402959" w14:textId="77777777">
        <w:tc>
          <w:tcPr>
            <w:tcW w:w="0" w:type="auto"/>
          </w:tcPr>
          <w:p w14:paraId="3A669C90" w14:textId="77777777" w:rsidR="00514C33" w:rsidRDefault="000854E5">
            <w:pPr>
              <w:pStyle w:val="Compact"/>
            </w:pPr>
            <w:r>
              <w:t>HUVEC</w:t>
            </w:r>
          </w:p>
        </w:tc>
        <w:tc>
          <w:tcPr>
            <w:tcW w:w="0" w:type="auto"/>
          </w:tcPr>
          <w:p w14:paraId="0D9124DF" w14:textId="77777777" w:rsidR="00514C33" w:rsidRDefault="000854E5">
            <w:pPr>
              <w:pStyle w:val="Compact"/>
            </w:pPr>
            <w:r>
              <w:t>Cell number</w:t>
            </w:r>
          </w:p>
        </w:tc>
      </w:tr>
      <w:tr w:rsidR="00514C33" w14:paraId="4988A761" w14:textId="77777777">
        <w:tc>
          <w:tcPr>
            <w:tcW w:w="0" w:type="auto"/>
          </w:tcPr>
          <w:p w14:paraId="7C7F06DB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3037035C" w14:textId="77777777" w:rsidR="00514C33" w:rsidRDefault="000854E5">
            <w:pPr>
              <w:pStyle w:val="Compact"/>
            </w:pPr>
            <w:r>
              <w:t>Cytoplasmic integrity</w:t>
            </w:r>
          </w:p>
        </w:tc>
      </w:tr>
      <w:tr w:rsidR="00514C33" w14:paraId="017743D1" w14:textId="77777777">
        <w:tc>
          <w:tcPr>
            <w:tcW w:w="0" w:type="auto"/>
          </w:tcPr>
          <w:p w14:paraId="1A8A0E9B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3D5F0608" w14:textId="77777777" w:rsidR="00514C33" w:rsidRDefault="000854E5">
            <w:pPr>
              <w:pStyle w:val="Compact"/>
            </w:pPr>
            <w:r>
              <w:t>Mean tube length</w:t>
            </w:r>
          </w:p>
        </w:tc>
      </w:tr>
      <w:tr w:rsidR="00514C33" w14:paraId="71E58D54" w14:textId="77777777">
        <w:tc>
          <w:tcPr>
            <w:tcW w:w="0" w:type="auto"/>
          </w:tcPr>
          <w:p w14:paraId="57715369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3199BC9C" w14:textId="77777777" w:rsidR="00514C33" w:rsidRDefault="000854E5">
            <w:pPr>
              <w:pStyle w:val="Compact"/>
            </w:pPr>
            <w:r>
              <w:t>Mitochondrial intensity</w:t>
            </w:r>
          </w:p>
        </w:tc>
      </w:tr>
      <w:tr w:rsidR="00514C33" w14:paraId="0EDB967C" w14:textId="77777777">
        <w:tc>
          <w:tcPr>
            <w:tcW w:w="0" w:type="auto"/>
          </w:tcPr>
          <w:p w14:paraId="0E6BB57F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551E84DB" w14:textId="77777777" w:rsidR="00514C33" w:rsidRDefault="000854E5">
            <w:pPr>
              <w:pStyle w:val="Compact"/>
            </w:pPr>
            <w:r>
              <w:t>Mitochondrial integrity</w:t>
            </w:r>
          </w:p>
        </w:tc>
      </w:tr>
      <w:tr w:rsidR="00514C33" w14:paraId="5597C076" w14:textId="77777777">
        <w:tc>
          <w:tcPr>
            <w:tcW w:w="0" w:type="auto"/>
          </w:tcPr>
          <w:p w14:paraId="1928CD1E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4D51C8F8" w14:textId="77777777" w:rsidR="00514C33" w:rsidRDefault="000854E5">
            <w:pPr>
              <w:pStyle w:val="Compact"/>
            </w:pPr>
            <w:r>
              <w:t>Nuclei mean area</w:t>
            </w:r>
          </w:p>
        </w:tc>
      </w:tr>
      <w:tr w:rsidR="00514C33" w14:paraId="722126D3" w14:textId="77777777">
        <w:tc>
          <w:tcPr>
            <w:tcW w:w="0" w:type="auto"/>
          </w:tcPr>
          <w:p w14:paraId="39BF5E10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7D885490" w14:textId="77777777" w:rsidR="00514C33" w:rsidRDefault="000854E5">
            <w:pPr>
              <w:pStyle w:val="Compact"/>
            </w:pPr>
            <w:r>
              <w:t>Total tube area</w:t>
            </w:r>
          </w:p>
        </w:tc>
      </w:tr>
      <w:tr w:rsidR="00514C33" w14:paraId="234560A3" w14:textId="77777777">
        <w:tc>
          <w:tcPr>
            <w:tcW w:w="0" w:type="auto"/>
          </w:tcPr>
          <w:p w14:paraId="7CDB5912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05F50174" w14:textId="77777777" w:rsidR="00514C33" w:rsidRDefault="000854E5">
            <w:pPr>
              <w:pStyle w:val="Compact"/>
            </w:pPr>
            <w:r>
              <w:t>Total tube length</w:t>
            </w:r>
          </w:p>
        </w:tc>
      </w:tr>
      <w:tr w:rsidR="00514C33" w14:paraId="10C2B806" w14:textId="77777777">
        <w:tc>
          <w:tcPr>
            <w:tcW w:w="0" w:type="auto"/>
          </w:tcPr>
          <w:p w14:paraId="3799081C" w14:textId="77777777" w:rsidR="00514C33" w:rsidRDefault="000854E5">
            <w:pPr>
              <w:pStyle w:val="Compact"/>
            </w:pPr>
            <w:r>
              <w:t>iCell Endothelial cells</w:t>
            </w:r>
          </w:p>
        </w:tc>
        <w:tc>
          <w:tcPr>
            <w:tcW w:w="0" w:type="auto"/>
          </w:tcPr>
          <w:p w14:paraId="04D8EB2C" w14:textId="77777777" w:rsidR="00514C33" w:rsidRDefault="000854E5">
            <w:pPr>
              <w:pStyle w:val="Compact"/>
            </w:pPr>
            <w:r>
              <w:t>Cell number</w:t>
            </w:r>
          </w:p>
        </w:tc>
      </w:tr>
      <w:tr w:rsidR="00514C33" w14:paraId="1B5D749C" w14:textId="77777777">
        <w:tc>
          <w:tcPr>
            <w:tcW w:w="0" w:type="auto"/>
          </w:tcPr>
          <w:p w14:paraId="191A8B22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2A585FBC" w14:textId="77777777" w:rsidR="00514C33" w:rsidRDefault="000854E5">
            <w:pPr>
              <w:pStyle w:val="Compact"/>
            </w:pPr>
            <w:r>
              <w:t>Cytoplasmic integrity</w:t>
            </w:r>
          </w:p>
        </w:tc>
      </w:tr>
      <w:tr w:rsidR="00514C33" w14:paraId="164F69CE" w14:textId="77777777">
        <w:tc>
          <w:tcPr>
            <w:tcW w:w="0" w:type="auto"/>
          </w:tcPr>
          <w:p w14:paraId="6B4F38D2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5943BA50" w14:textId="77777777" w:rsidR="00514C33" w:rsidRDefault="000854E5">
            <w:pPr>
              <w:pStyle w:val="Compact"/>
            </w:pPr>
            <w:r>
              <w:t>Mean tube length</w:t>
            </w:r>
          </w:p>
        </w:tc>
      </w:tr>
      <w:tr w:rsidR="00514C33" w14:paraId="41A7829F" w14:textId="77777777">
        <w:tc>
          <w:tcPr>
            <w:tcW w:w="0" w:type="auto"/>
          </w:tcPr>
          <w:p w14:paraId="7F9AB609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6D466BEE" w14:textId="77777777" w:rsidR="00514C33" w:rsidRDefault="000854E5">
            <w:pPr>
              <w:pStyle w:val="Compact"/>
            </w:pPr>
            <w:r>
              <w:t>Mitochondrial intensity</w:t>
            </w:r>
          </w:p>
        </w:tc>
      </w:tr>
      <w:tr w:rsidR="00514C33" w14:paraId="295EB2C1" w14:textId="77777777">
        <w:tc>
          <w:tcPr>
            <w:tcW w:w="0" w:type="auto"/>
          </w:tcPr>
          <w:p w14:paraId="524ADCA9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1D002380" w14:textId="77777777" w:rsidR="00514C33" w:rsidRDefault="000854E5">
            <w:pPr>
              <w:pStyle w:val="Compact"/>
            </w:pPr>
            <w:r>
              <w:t>Mitochondrial integrity</w:t>
            </w:r>
          </w:p>
        </w:tc>
      </w:tr>
      <w:tr w:rsidR="00514C33" w14:paraId="49234E3C" w14:textId="77777777">
        <w:tc>
          <w:tcPr>
            <w:tcW w:w="0" w:type="auto"/>
          </w:tcPr>
          <w:p w14:paraId="30FC5401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5B2F858D" w14:textId="77777777" w:rsidR="00514C33" w:rsidRDefault="000854E5">
            <w:pPr>
              <w:pStyle w:val="Compact"/>
            </w:pPr>
            <w:r>
              <w:t>Nuclei mean area</w:t>
            </w:r>
          </w:p>
        </w:tc>
      </w:tr>
      <w:tr w:rsidR="00514C33" w14:paraId="281F4DCB" w14:textId="77777777">
        <w:tc>
          <w:tcPr>
            <w:tcW w:w="0" w:type="auto"/>
          </w:tcPr>
          <w:p w14:paraId="6A7D2FBB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5F9D1444" w14:textId="77777777" w:rsidR="00514C33" w:rsidRDefault="000854E5">
            <w:pPr>
              <w:pStyle w:val="Compact"/>
            </w:pPr>
            <w:r>
              <w:t>Total tube area</w:t>
            </w:r>
          </w:p>
        </w:tc>
      </w:tr>
      <w:tr w:rsidR="00514C33" w14:paraId="33BC3A4A" w14:textId="77777777">
        <w:tc>
          <w:tcPr>
            <w:tcW w:w="0" w:type="auto"/>
          </w:tcPr>
          <w:p w14:paraId="53F83D76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755AB41A" w14:textId="77777777" w:rsidR="00514C33" w:rsidRDefault="000854E5">
            <w:pPr>
              <w:pStyle w:val="Compact"/>
            </w:pPr>
            <w:r>
              <w:t>Total tube length</w:t>
            </w:r>
          </w:p>
        </w:tc>
      </w:tr>
      <w:tr w:rsidR="00514C33" w14:paraId="26A6F60F" w14:textId="77777777">
        <w:tc>
          <w:tcPr>
            <w:tcW w:w="0" w:type="auto"/>
          </w:tcPr>
          <w:p w14:paraId="5714F1A3" w14:textId="77777777" w:rsidR="00514C33" w:rsidRDefault="000854E5">
            <w:pPr>
              <w:pStyle w:val="Compact"/>
            </w:pPr>
            <w:r>
              <w:t>iCell Cardiomyocytes</w:t>
            </w:r>
          </w:p>
        </w:tc>
        <w:tc>
          <w:tcPr>
            <w:tcW w:w="0" w:type="auto"/>
          </w:tcPr>
          <w:p w14:paraId="5986E25D" w14:textId="77777777" w:rsidR="00514C33" w:rsidRDefault="000854E5">
            <w:pPr>
              <w:pStyle w:val="Compact"/>
            </w:pPr>
            <w:r>
              <w:t>Beats per minute – 15 min</w:t>
            </w:r>
          </w:p>
        </w:tc>
      </w:tr>
      <w:tr w:rsidR="00514C33" w14:paraId="4179BFAE" w14:textId="77777777">
        <w:tc>
          <w:tcPr>
            <w:tcW w:w="0" w:type="auto"/>
          </w:tcPr>
          <w:p w14:paraId="6E3A62FB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50F4269A" w14:textId="77777777" w:rsidR="00514C33" w:rsidRDefault="000854E5">
            <w:pPr>
              <w:pStyle w:val="Compact"/>
            </w:pPr>
            <w:r>
              <w:t>Beats per minute – 90 min</w:t>
            </w:r>
          </w:p>
        </w:tc>
      </w:tr>
      <w:tr w:rsidR="00514C33" w14:paraId="166E3926" w14:textId="77777777">
        <w:tc>
          <w:tcPr>
            <w:tcW w:w="0" w:type="auto"/>
          </w:tcPr>
          <w:p w14:paraId="76BB58F7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0C50E502" w14:textId="77777777" w:rsidR="00514C33" w:rsidRDefault="000854E5">
            <w:pPr>
              <w:pStyle w:val="Compact"/>
            </w:pPr>
            <w:r>
              <w:t>Cell number</w:t>
            </w:r>
          </w:p>
        </w:tc>
      </w:tr>
      <w:tr w:rsidR="00514C33" w14:paraId="383A071C" w14:textId="77777777">
        <w:tc>
          <w:tcPr>
            <w:tcW w:w="0" w:type="auto"/>
          </w:tcPr>
          <w:p w14:paraId="1D931BDB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2FA06B1D" w14:textId="77777777" w:rsidR="00514C33" w:rsidRDefault="000854E5">
            <w:pPr>
              <w:pStyle w:val="Compact"/>
            </w:pPr>
            <w:r>
              <w:t>Peak decay time – 15 min</w:t>
            </w:r>
          </w:p>
        </w:tc>
      </w:tr>
      <w:tr w:rsidR="00514C33" w14:paraId="5B2BA6B2" w14:textId="77777777">
        <w:tc>
          <w:tcPr>
            <w:tcW w:w="0" w:type="auto"/>
          </w:tcPr>
          <w:p w14:paraId="252F9344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2D31663B" w14:textId="77777777" w:rsidR="00514C33" w:rsidRDefault="000854E5">
            <w:pPr>
              <w:pStyle w:val="Compact"/>
            </w:pPr>
            <w:r>
              <w:t>Peak decay time – 90 min</w:t>
            </w:r>
          </w:p>
        </w:tc>
      </w:tr>
      <w:tr w:rsidR="00514C33" w14:paraId="0061E577" w14:textId="77777777">
        <w:tc>
          <w:tcPr>
            <w:tcW w:w="0" w:type="auto"/>
          </w:tcPr>
          <w:p w14:paraId="34A6DC85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0066BCB4" w14:textId="77777777" w:rsidR="00514C33" w:rsidRDefault="000854E5">
            <w:pPr>
              <w:pStyle w:val="Compact"/>
            </w:pPr>
            <w:r>
              <w:t>Decay to rise ratio – 15 min</w:t>
            </w:r>
          </w:p>
        </w:tc>
      </w:tr>
      <w:tr w:rsidR="00514C33" w14:paraId="1570D1E2" w14:textId="77777777">
        <w:tc>
          <w:tcPr>
            <w:tcW w:w="0" w:type="auto"/>
          </w:tcPr>
          <w:p w14:paraId="46ACAFD1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69E1C5DE" w14:textId="77777777" w:rsidR="00514C33" w:rsidRDefault="000854E5">
            <w:pPr>
              <w:pStyle w:val="Compact"/>
            </w:pPr>
            <w:r>
              <w:t>Decay to rise ratio – 90 min</w:t>
            </w:r>
          </w:p>
        </w:tc>
      </w:tr>
      <w:tr w:rsidR="00514C33" w14:paraId="34551E1D" w14:textId="77777777">
        <w:tc>
          <w:tcPr>
            <w:tcW w:w="0" w:type="auto"/>
          </w:tcPr>
          <w:p w14:paraId="243084B9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74607AD4" w14:textId="77777777" w:rsidR="00514C33" w:rsidRDefault="000854E5">
            <w:pPr>
              <w:pStyle w:val="Compact"/>
            </w:pPr>
            <w:r>
              <w:t>Mitochondrial integrity</w:t>
            </w:r>
          </w:p>
        </w:tc>
      </w:tr>
      <w:tr w:rsidR="00514C33" w14:paraId="36D5AC3D" w14:textId="77777777">
        <w:tc>
          <w:tcPr>
            <w:tcW w:w="0" w:type="auto"/>
          </w:tcPr>
          <w:p w14:paraId="40710531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4AE10DA7" w14:textId="77777777" w:rsidR="00514C33" w:rsidRDefault="000854E5">
            <w:pPr>
              <w:pStyle w:val="Compact"/>
            </w:pPr>
            <w:r>
              <w:t>Peak amplitude – 15 min</w:t>
            </w:r>
          </w:p>
        </w:tc>
      </w:tr>
      <w:tr w:rsidR="00514C33" w14:paraId="1EF31DD5" w14:textId="77777777">
        <w:tc>
          <w:tcPr>
            <w:tcW w:w="0" w:type="auto"/>
          </w:tcPr>
          <w:p w14:paraId="3E3D8191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58A0769C" w14:textId="77777777" w:rsidR="00514C33" w:rsidRDefault="000854E5">
            <w:pPr>
              <w:pStyle w:val="Compact"/>
            </w:pPr>
            <w:r>
              <w:t>Peak amplitude – 90 min</w:t>
            </w:r>
          </w:p>
        </w:tc>
      </w:tr>
      <w:tr w:rsidR="00514C33" w14:paraId="1E364C8F" w14:textId="77777777">
        <w:tc>
          <w:tcPr>
            <w:tcW w:w="0" w:type="auto"/>
          </w:tcPr>
          <w:p w14:paraId="6FCC4214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0A0FE0F8" w14:textId="77777777" w:rsidR="00514C33" w:rsidRDefault="000854E5">
            <w:pPr>
              <w:pStyle w:val="Compact"/>
            </w:pPr>
            <w:r>
              <w:t>Peak spacing – 15 min</w:t>
            </w:r>
          </w:p>
        </w:tc>
      </w:tr>
      <w:tr w:rsidR="00514C33" w14:paraId="784B2800" w14:textId="77777777">
        <w:tc>
          <w:tcPr>
            <w:tcW w:w="0" w:type="auto"/>
          </w:tcPr>
          <w:p w14:paraId="2423C1D9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0AD068A5" w14:textId="77777777" w:rsidR="00514C33" w:rsidRDefault="000854E5">
            <w:pPr>
              <w:pStyle w:val="Compact"/>
            </w:pPr>
            <w:r>
              <w:t>Peak spacing – 90 min</w:t>
            </w:r>
          </w:p>
        </w:tc>
      </w:tr>
      <w:tr w:rsidR="00514C33" w14:paraId="2E38AA58" w14:textId="77777777">
        <w:tc>
          <w:tcPr>
            <w:tcW w:w="0" w:type="auto"/>
          </w:tcPr>
          <w:p w14:paraId="764A92B0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25EA7289" w14:textId="77777777" w:rsidR="00514C33" w:rsidRDefault="000854E5">
            <w:pPr>
              <w:pStyle w:val="Compact"/>
            </w:pPr>
            <w:r>
              <w:t>Peak width – 15 min</w:t>
            </w:r>
          </w:p>
        </w:tc>
      </w:tr>
      <w:tr w:rsidR="00514C33" w14:paraId="0593FB9F" w14:textId="77777777">
        <w:tc>
          <w:tcPr>
            <w:tcW w:w="0" w:type="auto"/>
          </w:tcPr>
          <w:p w14:paraId="4EEBAAC4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4202EEE7" w14:textId="77777777" w:rsidR="00514C33" w:rsidRDefault="000854E5">
            <w:pPr>
              <w:pStyle w:val="Compact"/>
            </w:pPr>
            <w:r>
              <w:t>Peak width – 90 min</w:t>
            </w:r>
          </w:p>
        </w:tc>
      </w:tr>
      <w:tr w:rsidR="00514C33" w14:paraId="74DC65E6" w14:textId="77777777">
        <w:tc>
          <w:tcPr>
            <w:tcW w:w="0" w:type="auto"/>
          </w:tcPr>
          <w:p w14:paraId="1928C53A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4C22F9F7" w14:textId="77777777" w:rsidR="00514C33" w:rsidRDefault="000854E5">
            <w:pPr>
              <w:pStyle w:val="Compact"/>
            </w:pPr>
            <w:r>
              <w:t>Peak rise time – 15 min</w:t>
            </w:r>
          </w:p>
        </w:tc>
      </w:tr>
      <w:tr w:rsidR="00514C33" w14:paraId="783BBCC3" w14:textId="77777777">
        <w:tc>
          <w:tcPr>
            <w:tcW w:w="0" w:type="auto"/>
          </w:tcPr>
          <w:p w14:paraId="463E1B58" w14:textId="77777777" w:rsidR="00514C33" w:rsidRDefault="00514C33">
            <w:pPr>
              <w:pStyle w:val="Compact"/>
            </w:pPr>
          </w:p>
        </w:tc>
        <w:tc>
          <w:tcPr>
            <w:tcW w:w="0" w:type="auto"/>
          </w:tcPr>
          <w:p w14:paraId="57ABE34C" w14:textId="77777777" w:rsidR="00514C33" w:rsidRDefault="000854E5">
            <w:pPr>
              <w:pStyle w:val="Compact"/>
            </w:pPr>
            <w:r>
              <w:t>Peak rise time – 90 min</w:t>
            </w:r>
          </w:p>
        </w:tc>
      </w:tr>
    </w:tbl>
    <w:p w14:paraId="26C58319" w14:textId="77777777" w:rsidR="00514C33" w:rsidRDefault="000854E5">
      <w:r>
        <w:br w:type="page"/>
      </w:r>
    </w:p>
    <w:p w14:paraId="02430C1C" w14:textId="77777777" w:rsidR="00514C33" w:rsidRDefault="000854E5">
      <w:pPr>
        <w:pStyle w:val="Heading1"/>
      </w:pPr>
      <w:bookmarkStart w:id="14" w:name="supplementary-figures"/>
      <w:bookmarkStart w:id="15" w:name="_Toc50629308"/>
      <w:r>
        <w:lastRenderedPageBreak/>
        <w:t>Supplementary Figures</w:t>
      </w:r>
      <w:bookmarkEnd w:id="14"/>
      <w:bookmarkEnd w:id="15"/>
    </w:p>
    <w:p w14:paraId="61344039" w14:textId="77777777" w:rsidR="00514C33" w:rsidRDefault="000854E5">
      <w:pPr>
        <w:pStyle w:val="Heading2"/>
      </w:pPr>
      <w:bookmarkStart w:id="16" w:name="curve-fitting-of-single-chemical-concent"/>
      <w:bookmarkStart w:id="17" w:name="_Toc50629309"/>
      <w:r>
        <w:t>Curve-fitting of single chemical concentration-</w:t>
      </w:r>
      <w:proofErr w:type="spellStart"/>
      <w:r>
        <w:t>respsonse</w:t>
      </w:r>
      <w:bookmarkEnd w:id="16"/>
      <w:bookmarkEnd w:id="17"/>
      <w:proofErr w:type="spellEnd"/>
    </w:p>
    <w:p w14:paraId="2C90B170" w14:textId="77777777" w:rsidR="00514C33" w:rsidRDefault="000854E5">
      <w:pPr>
        <w:pStyle w:val="Heading3"/>
      </w:pPr>
      <w:bookmarkStart w:id="18" w:name="icell-neurons"/>
      <w:bookmarkStart w:id="19" w:name="_Toc50629310"/>
      <w:r>
        <w:t>iCell Neurons</w:t>
      </w:r>
      <w:bookmarkEnd w:id="18"/>
      <w:bookmarkEnd w:id="19"/>
    </w:p>
    <w:p w14:paraId="45F3E14A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3B48CF10" wp14:editId="733C6563">
            <wp:extent cx="5334000" cy="5334000"/>
            <wp:effectExtent l="0" t="0" r="0" b="0"/>
            <wp:docPr id="1" name="Picture" descr="Figure S1. Curve-fitting of single chemical concentration and observed response (ATP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16B84A" w14:textId="77777777" w:rsidR="00514C33" w:rsidRDefault="000854E5">
      <w:pPr>
        <w:pStyle w:val="ImageCaption"/>
      </w:pPr>
      <w:r>
        <w:t>Figure S1. Curve-fitting of single chemical concentration and observed response (ATP) in iCell Neurons.</w:t>
      </w:r>
    </w:p>
    <w:p w14:paraId="5AA8B1A5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6F0A793A" wp14:editId="7FD9A66B">
            <wp:extent cx="5334000" cy="5334000"/>
            <wp:effectExtent l="0" t="0" r="0" b="0"/>
            <wp:docPr id="2" name="Picture" descr="Figure S2. Curve-fitting of single chemical concentration and observed response (Cell Number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B3DAB7" w14:textId="77777777" w:rsidR="00514C33" w:rsidRDefault="000854E5">
      <w:pPr>
        <w:pStyle w:val="ImageCaption"/>
      </w:pPr>
      <w:r>
        <w:t>Figure S2. Curve-fitting of single chemical concentration and observed response (Cell Number) in iCell Neurons.</w:t>
      </w:r>
    </w:p>
    <w:p w14:paraId="52DA54CD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5BD25CEB" wp14:editId="30437B90">
            <wp:extent cx="5334000" cy="5334000"/>
            <wp:effectExtent l="0" t="0" r="0" b="0"/>
            <wp:docPr id="3" name="Picture" descr="Figure S3. Curve-fitting of single chemical concentration and observed response (Cell with Significant Growth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F430C4" w14:textId="77777777" w:rsidR="00514C33" w:rsidRDefault="000854E5">
      <w:pPr>
        <w:pStyle w:val="ImageCaption"/>
      </w:pPr>
      <w:r>
        <w:t>Figure S3. Curve-fitting of single c</w:t>
      </w:r>
      <w:r>
        <w:t>hemical concentration and observed response (Cell with Significant Growth) in iCell Neurons.</w:t>
      </w:r>
    </w:p>
    <w:p w14:paraId="5EFF7F15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27E81523" wp14:editId="0D7FA0AE">
            <wp:extent cx="5334000" cy="5334000"/>
            <wp:effectExtent l="0" t="0" r="0" b="0"/>
            <wp:docPr id="4" name="Picture" descr="Figure S4. Curve-fitting of single chemical concentration and observed response (Cytoplasmic Integrity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BB2518" w14:textId="77777777" w:rsidR="00514C33" w:rsidRDefault="000854E5">
      <w:pPr>
        <w:pStyle w:val="ImageCaption"/>
      </w:pPr>
      <w:r>
        <w:t>Figure S4. Curve-fitting of single chemical concentration and observed response (Cytoplasmic Integrity) in iCell Neurons.</w:t>
      </w:r>
    </w:p>
    <w:p w14:paraId="488AC2BD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7443F931" wp14:editId="6EBBBFAA">
            <wp:extent cx="5334000" cy="5334000"/>
            <wp:effectExtent l="0" t="0" r="0" b="0"/>
            <wp:docPr id="5" name="Picture" descr="Figure S5. Curve-fitting of single chemical concentration and observed response (Mean Outgrowth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5DAF45" w14:textId="77777777" w:rsidR="00514C33" w:rsidRDefault="000854E5">
      <w:pPr>
        <w:pStyle w:val="ImageCaption"/>
      </w:pPr>
      <w:r>
        <w:t>Figure S5. Curve-fitting of single ch</w:t>
      </w:r>
      <w:r>
        <w:t>emical concentration and observed response (Mean Outgrowth) in iCell Neurons.</w:t>
      </w:r>
    </w:p>
    <w:p w14:paraId="3B199F0B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33B4C822" wp14:editId="396E7F11">
            <wp:extent cx="5334000" cy="5334000"/>
            <wp:effectExtent l="0" t="0" r="0" b="0"/>
            <wp:docPr id="6" name="Picture" descr="Figure S6. Curve-fitting of single chemical concentration and observed response (Mitochondrial Integrity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F72C94" w14:textId="77777777" w:rsidR="00514C33" w:rsidRDefault="000854E5">
      <w:pPr>
        <w:pStyle w:val="ImageCaption"/>
      </w:pPr>
      <w:r>
        <w:t>Figure S6. Curve-fitting of single chemical concentration and observed response (Mitochondrial Integrity) in iCell Neurons.</w:t>
      </w:r>
    </w:p>
    <w:p w14:paraId="057623D4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5F0D8A49" wp14:editId="257F0DEE">
            <wp:extent cx="5334000" cy="5334000"/>
            <wp:effectExtent l="0" t="0" r="0" b="0"/>
            <wp:docPr id="7" name="Picture" descr="Figure S7. Curve-fitting of single chemical concentration and observed response (Total Branches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7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492B5F" w14:textId="77777777" w:rsidR="00514C33" w:rsidRDefault="000854E5">
      <w:pPr>
        <w:pStyle w:val="ImageCaption"/>
      </w:pPr>
      <w:r>
        <w:t>Figure S7. Curve-fitting of single chemical concen</w:t>
      </w:r>
      <w:r>
        <w:t>tration and observed response (Total Branches) in iCell Neurons.</w:t>
      </w:r>
    </w:p>
    <w:p w14:paraId="3211AD8F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16461D29" wp14:editId="1AD95C21">
            <wp:extent cx="5334000" cy="5334000"/>
            <wp:effectExtent l="0" t="0" r="0" b="0"/>
            <wp:docPr id="8" name="Picture" descr="Figure S8. Curve-fitting of single chemical concentration and observed response (Total Cells Body Area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8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3C1CD1" w14:textId="77777777" w:rsidR="00514C33" w:rsidRDefault="000854E5">
      <w:pPr>
        <w:pStyle w:val="ImageCaption"/>
      </w:pPr>
      <w:r>
        <w:t>Figure S8. Curve-fitting of single chemical concentration and observed response (Total Cells Body Area) in iCell Neurons.</w:t>
      </w:r>
    </w:p>
    <w:p w14:paraId="7C2A5DE8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1FB0143D" wp14:editId="41052F1E">
            <wp:extent cx="5334000" cy="5334000"/>
            <wp:effectExtent l="0" t="0" r="0" b="0"/>
            <wp:docPr id="9" name="Picture" descr="Figure S9. Curve-fitting of single chemical concentration and observed response (Total Outgrowth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9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0618159" w14:textId="77777777" w:rsidR="00514C33" w:rsidRDefault="000854E5">
      <w:pPr>
        <w:pStyle w:val="ImageCaption"/>
      </w:pPr>
      <w:r>
        <w:t>Figure S9. Curve-fitting of single chemical concentration and observed response (Total Outgrowth) in iCell Neurons.</w:t>
      </w:r>
    </w:p>
    <w:p w14:paraId="37ABF4BF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7EED6C42" wp14:editId="755F226C">
            <wp:extent cx="5334000" cy="5334000"/>
            <wp:effectExtent l="0" t="0" r="0" b="0"/>
            <wp:docPr id="10" name="Picture" descr="Figure S10. Curve-fitting of single chemical concentration and observed response (Total Process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0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D90CD1" w14:textId="77777777" w:rsidR="00514C33" w:rsidRDefault="000854E5">
      <w:pPr>
        <w:pStyle w:val="ImageCaption"/>
      </w:pPr>
      <w:r>
        <w:t>Figure S10. Curve-fitting of single chemical concentration and observed response (Total Process) in iCell Neurons.</w:t>
      </w:r>
    </w:p>
    <w:p w14:paraId="53CD9673" w14:textId="77777777" w:rsidR="00514C33" w:rsidRDefault="000854E5">
      <w:r>
        <w:br w:type="page"/>
      </w:r>
    </w:p>
    <w:p w14:paraId="1111A288" w14:textId="77777777" w:rsidR="00514C33" w:rsidRDefault="000854E5">
      <w:pPr>
        <w:pStyle w:val="Heading3"/>
      </w:pPr>
      <w:bookmarkStart w:id="20" w:name="huvecs"/>
      <w:bookmarkStart w:id="21" w:name="_Toc50629311"/>
      <w:r>
        <w:lastRenderedPageBreak/>
        <w:t>HUVECs</w:t>
      </w:r>
      <w:bookmarkEnd w:id="20"/>
      <w:bookmarkEnd w:id="21"/>
    </w:p>
    <w:p w14:paraId="6C94EC55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5DB89294" wp14:editId="0CDC0FA9">
            <wp:extent cx="5334000" cy="5334000"/>
            <wp:effectExtent l="0" t="0" r="0" b="0"/>
            <wp:docPr id="11" name="Picture" descr="Figure S11. Curve-fitting of single chemical concentration and observed response (Cell Number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3B6A2C" w14:textId="77777777" w:rsidR="00514C33" w:rsidRDefault="000854E5">
      <w:pPr>
        <w:pStyle w:val="ImageCaption"/>
      </w:pPr>
      <w:r>
        <w:t>Figure S11. Curve-fitting of single chemical concentration and observed response (Cell Number) in HUVECs.</w:t>
      </w:r>
    </w:p>
    <w:p w14:paraId="0A64E60A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71517C57" wp14:editId="5E1C0D6A">
            <wp:extent cx="5334000" cy="5334000"/>
            <wp:effectExtent l="0" t="0" r="0" b="0"/>
            <wp:docPr id="12" name="Picture" descr="Figure S12. Curve-fitting of single chemical concentration and observed response (Cytoplasmic Integrity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D9CF1E" w14:textId="77777777" w:rsidR="00514C33" w:rsidRDefault="000854E5">
      <w:pPr>
        <w:pStyle w:val="ImageCaption"/>
      </w:pPr>
      <w:r>
        <w:t>Figure S12. Curve-fitting of single chemical concentration and observed response (Cytoplasmic Integrity) in HUVECs.</w:t>
      </w:r>
    </w:p>
    <w:p w14:paraId="4DEBA8A9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753B866D" wp14:editId="07A10B85">
            <wp:extent cx="5334000" cy="5334000"/>
            <wp:effectExtent l="0" t="0" r="0" b="0"/>
            <wp:docPr id="13" name="Picture" descr="Figure S13. Curve-fitting of single chemical concentration and observed response (Mean Tube Length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3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B23169" w14:textId="77777777" w:rsidR="00514C33" w:rsidRDefault="000854E5">
      <w:pPr>
        <w:pStyle w:val="ImageCaption"/>
      </w:pPr>
      <w:r>
        <w:t>Figure S13. Curve-fitting of s</w:t>
      </w:r>
      <w:r>
        <w:t>ingle chemical concentration and observed response (Mean Tube Length) in HUVECs.</w:t>
      </w:r>
    </w:p>
    <w:p w14:paraId="231E7711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4843B3F9" wp14:editId="685C3C4F">
            <wp:extent cx="5334000" cy="5334000"/>
            <wp:effectExtent l="0" t="0" r="0" b="0"/>
            <wp:docPr id="14" name="Picture" descr="Figure S14. Curve-fitting of single chemical concentration and observed response (Mitochondrial Intensity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4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CA8C8F" w14:textId="77777777" w:rsidR="00514C33" w:rsidRDefault="000854E5">
      <w:pPr>
        <w:pStyle w:val="ImageCaption"/>
      </w:pPr>
      <w:r>
        <w:t>Figure S14. Curve-fitting of single chemical concentration and observed response (Mitochondrial Intensity) in HUVECs.</w:t>
      </w:r>
    </w:p>
    <w:p w14:paraId="0F7F2B6F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35828F45" wp14:editId="6CBF2B79">
            <wp:extent cx="5334000" cy="5334000"/>
            <wp:effectExtent l="0" t="0" r="0" b="0"/>
            <wp:docPr id="15" name="Picture" descr="Figure S15. Curve-fitting of single chemical concentration and observed response (Mitochondrial Integrity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5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B200DE" w14:textId="77777777" w:rsidR="00514C33" w:rsidRDefault="000854E5">
      <w:pPr>
        <w:pStyle w:val="ImageCaption"/>
      </w:pPr>
      <w:r>
        <w:t>Figure S15. Curve-fitting of single chemical concentr</w:t>
      </w:r>
      <w:r>
        <w:t>ation and observed response (Mitochondrial Integrity) in HUVECs.</w:t>
      </w:r>
    </w:p>
    <w:p w14:paraId="73D7F952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7CF39FE3" wp14:editId="2949CD10">
            <wp:extent cx="5334000" cy="5334000"/>
            <wp:effectExtent l="0" t="0" r="0" b="0"/>
            <wp:docPr id="16" name="Picture" descr="Figure S16. Curve-fitting of single chemical concentration and observed response (Nuclei Mean Area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6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84B33A" w14:textId="77777777" w:rsidR="00514C33" w:rsidRDefault="000854E5">
      <w:pPr>
        <w:pStyle w:val="ImageCaption"/>
      </w:pPr>
      <w:r>
        <w:t>Figure S16. Curve-fitting of single chemical concentration and observed response (Nuclei Mean Area) in HUVECs.</w:t>
      </w:r>
    </w:p>
    <w:p w14:paraId="60DC9C66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0F4CB38F" wp14:editId="0C913923">
            <wp:extent cx="5334000" cy="5334000"/>
            <wp:effectExtent l="0" t="0" r="0" b="0"/>
            <wp:docPr id="17" name="Picture" descr="Figure S17. Curve-fitting of single chemical concentration and observed response (Total Tube Area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7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68D737" w14:textId="77777777" w:rsidR="00514C33" w:rsidRDefault="000854E5">
      <w:pPr>
        <w:pStyle w:val="ImageCaption"/>
      </w:pPr>
      <w:r>
        <w:t>Figure S17. Curve-fitting of single chemical concentration and observed resp</w:t>
      </w:r>
      <w:r>
        <w:t>onse (Total Tube Area) in HUVECs.</w:t>
      </w:r>
    </w:p>
    <w:p w14:paraId="73150A81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3A49B26E" wp14:editId="384F0113">
            <wp:extent cx="5334000" cy="5334000"/>
            <wp:effectExtent l="0" t="0" r="0" b="0"/>
            <wp:docPr id="18" name="Picture" descr="Figure S18. Curve-fitting of single chemical concentration and observed response (Total Tube Length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8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40F98B" w14:textId="77777777" w:rsidR="00514C33" w:rsidRDefault="000854E5">
      <w:pPr>
        <w:pStyle w:val="ImageCaption"/>
      </w:pPr>
      <w:r>
        <w:t>Figure S18. Curve-fitting of single chemical concentration and observed response (Total Tube Length) in HUVECs.</w:t>
      </w:r>
    </w:p>
    <w:p w14:paraId="1CB1F495" w14:textId="77777777" w:rsidR="00514C33" w:rsidRDefault="000854E5">
      <w:r>
        <w:br w:type="page"/>
      </w:r>
    </w:p>
    <w:p w14:paraId="7200BC9C" w14:textId="77777777" w:rsidR="00514C33" w:rsidRDefault="000854E5">
      <w:pPr>
        <w:pStyle w:val="Heading3"/>
      </w:pPr>
      <w:bookmarkStart w:id="22" w:name="icell-hepatocytes"/>
      <w:bookmarkStart w:id="23" w:name="_Toc50629312"/>
      <w:r>
        <w:lastRenderedPageBreak/>
        <w:t>iCell Hepatocytes</w:t>
      </w:r>
      <w:bookmarkEnd w:id="22"/>
      <w:bookmarkEnd w:id="23"/>
    </w:p>
    <w:p w14:paraId="2150ADA0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49E90AF2" wp14:editId="0C55C5FA">
            <wp:extent cx="5334000" cy="5334000"/>
            <wp:effectExtent l="0" t="0" r="0" b="0"/>
            <wp:docPr id="19" name="Picture" descr="Figure S19. Curve-fitting of single chemical concentration and observed response (All Cell Mean Area) in iCell Hepat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9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219DD4" w14:textId="77777777" w:rsidR="00514C33" w:rsidRDefault="000854E5">
      <w:pPr>
        <w:pStyle w:val="ImageCaption"/>
      </w:pPr>
      <w:r>
        <w:t xml:space="preserve">Figure S19. Curve-fitting of single chemical concentration and observed response (All </w:t>
      </w:r>
      <w:r>
        <w:t>Cell Mean Area) in iCell Hepatocytes.</w:t>
      </w:r>
    </w:p>
    <w:p w14:paraId="37B0AB87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5198B60D" wp14:editId="6A8CED55">
            <wp:extent cx="5334000" cy="5334000"/>
            <wp:effectExtent l="0" t="0" r="0" b="0"/>
            <wp:docPr id="20" name="Picture" descr="Figure S20. Curve-fitting of single chemical concentration and observed response (Cell Number) in iCell Hepat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20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B127E6" w14:textId="77777777" w:rsidR="00514C33" w:rsidRDefault="000854E5">
      <w:pPr>
        <w:pStyle w:val="ImageCaption"/>
      </w:pPr>
      <w:r>
        <w:t>Figure S20. Curve-fitting of single chemical concentration and observed response (Cell Number) in iCell Hepatocytes.</w:t>
      </w:r>
    </w:p>
    <w:p w14:paraId="1A544B78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3B79C333" wp14:editId="494255E4">
            <wp:extent cx="5334000" cy="5334000"/>
            <wp:effectExtent l="0" t="0" r="0" b="0"/>
            <wp:docPr id="21" name="Picture" descr="Figure S21. Curve-fitting of single chemical concentration and observed response (Mitochondrial Intensity) in iCell Hepat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2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DFF4D0" w14:textId="77777777" w:rsidR="00514C33" w:rsidRDefault="000854E5">
      <w:pPr>
        <w:pStyle w:val="ImageCaption"/>
      </w:pPr>
      <w:r>
        <w:t>Figure S21. Curve-fitting of single chemical concentration and observed response (Mitochondrial Intensity) in iCell Hepatocytes.</w:t>
      </w:r>
    </w:p>
    <w:p w14:paraId="60BFAE92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10E5E7EB" wp14:editId="5EFEDEE9">
            <wp:extent cx="5334000" cy="5334000"/>
            <wp:effectExtent l="0" t="0" r="0" b="0"/>
            <wp:docPr id="22" name="Picture" descr="Figure S22. Curve-fitting of single chemical concentration and observed response (Mitochondrial Integrity) in iCell Hepat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22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98FD2B" w14:textId="77777777" w:rsidR="00514C33" w:rsidRDefault="000854E5">
      <w:pPr>
        <w:pStyle w:val="ImageCaption"/>
      </w:pPr>
      <w:r>
        <w:t>Figure S22. Curve-fitting of single chemical concentration and observed response (Mitochondrial Integrity) in iCell Hepatocyt</w:t>
      </w:r>
      <w:r>
        <w:t>es.</w:t>
      </w:r>
    </w:p>
    <w:p w14:paraId="6C352433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72BA87DA" wp14:editId="78FAB605">
            <wp:extent cx="5334000" cy="5334000"/>
            <wp:effectExtent l="0" t="0" r="0" b="0"/>
            <wp:docPr id="23" name="Picture" descr="Figure S23. Curve-fitting of single chemical concentration and observed response (Nuclei Mean Area) in iCell Hepat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23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BAA09A" w14:textId="77777777" w:rsidR="00514C33" w:rsidRDefault="000854E5">
      <w:pPr>
        <w:pStyle w:val="ImageCaption"/>
      </w:pPr>
      <w:r>
        <w:t>Figure S23. Curve-fitting of single chemical concentration and observed response (Nuclei Mean Area) in iCell Hepatocytes.</w:t>
      </w:r>
    </w:p>
    <w:p w14:paraId="0BB01954" w14:textId="77777777" w:rsidR="00514C33" w:rsidRDefault="000854E5">
      <w:r>
        <w:br w:type="page"/>
      </w:r>
    </w:p>
    <w:p w14:paraId="7DC855C6" w14:textId="77777777" w:rsidR="00514C33" w:rsidRDefault="000854E5">
      <w:pPr>
        <w:pStyle w:val="Heading3"/>
      </w:pPr>
      <w:bookmarkStart w:id="24" w:name="icell-endothelial-cells"/>
      <w:bookmarkStart w:id="25" w:name="_Toc50629313"/>
      <w:r>
        <w:lastRenderedPageBreak/>
        <w:t>iCell Endothelial cells</w:t>
      </w:r>
      <w:bookmarkEnd w:id="24"/>
      <w:bookmarkEnd w:id="25"/>
    </w:p>
    <w:p w14:paraId="098F77DB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4525D986" wp14:editId="5816BF52">
            <wp:extent cx="5334000" cy="5334000"/>
            <wp:effectExtent l="0" t="0" r="0" b="0"/>
            <wp:docPr id="24" name="Picture" descr="Figure S24. Curve-fitting of single chemical concentration and observed response (Cell Number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2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F5C7D3" w14:textId="77777777" w:rsidR="00514C33" w:rsidRDefault="000854E5">
      <w:pPr>
        <w:pStyle w:val="ImageCaption"/>
      </w:pPr>
      <w:r>
        <w:t>Figure S24. Curve-fitting of single chemical concentration and observed response (Cell Number) in iC</w:t>
      </w:r>
      <w:r>
        <w:t>ell Endothelial cells.</w:t>
      </w:r>
    </w:p>
    <w:p w14:paraId="72FFDD7D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7BB69E3A" wp14:editId="27E1176D">
            <wp:extent cx="5334000" cy="5334000"/>
            <wp:effectExtent l="0" t="0" r="0" b="0"/>
            <wp:docPr id="25" name="Picture" descr="Figure S25. Curve-fitting of single chemical concentration and observed response (Cytoplasmic Integrity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25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CE0FD91" w14:textId="77777777" w:rsidR="00514C33" w:rsidRDefault="000854E5">
      <w:pPr>
        <w:pStyle w:val="ImageCaption"/>
      </w:pPr>
      <w:r>
        <w:t>Figure S25. Curve-fitting of single chemical concentration and observed response (Cytoplasmic Integrity) in iCell Endothelial cells.</w:t>
      </w:r>
    </w:p>
    <w:p w14:paraId="3E6C98F0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014C69EC" wp14:editId="6B88347C">
            <wp:extent cx="5334000" cy="5334000"/>
            <wp:effectExtent l="0" t="0" r="0" b="0"/>
            <wp:docPr id="26" name="Picture" descr="Figure S26. Curve-fitting of single chemical concentration and observed response (Mean Tube Length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26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4134A" w14:textId="77777777" w:rsidR="00514C33" w:rsidRDefault="000854E5">
      <w:pPr>
        <w:pStyle w:val="ImageCaption"/>
      </w:pPr>
      <w:r>
        <w:t>Figure S26. Curve-fitting of single chemical concentration and observed response (Mean Tube Leng</w:t>
      </w:r>
      <w:r>
        <w:t>th) in iCell Endothelial cells.</w:t>
      </w:r>
    </w:p>
    <w:p w14:paraId="53D4F17F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63526A43" wp14:editId="6BC38366">
            <wp:extent cx="5334000" cy="5334000"/>
            <wp:effectExtent l="0" t="0" r="0" b="0"/>
            <wp:docPr id="27" name="Picture" descr="Figure S27. Curve-fitting of single chemical concentration and observed response (Mitochondrial Intensity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27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417964" w14:textId="77777777" w:rsidR="00514C33" w:rsidRDefault="000854E5">
      <w:pPr>
        <w:pStyle w:val="ImageCaption"/>
      </w:pPr>
      <w:r>
        <w:t>Figure S27. Curve-fitting of single chemical concentration and observed response (Mitochondrial Intensity) in iCell Endothelial cells.</w:t>
      </w:r>
    </w:p>
    <w:p w14:paraId="09DACC85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4694D1F2" wp14:editId="56470E59">
            <wp:extent cx="5334000" cy="5334000"/>
            <wp:effectExtent l="0" t="0" r="0" b="0"/>
            <wp:docPr id="28" name="Picture" descr="Figure S28. Curve-fitting of single chemical concentration and observed response (Mitochondrial Integrity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28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E4BFF7" w14:textId="77777777" w:rsidR="00514C33" w:rsidRDefault="000854E5">
      <w:pPr>
        <w:pStyle w:val="ImageCaption"/>
      </w:pPr>
      <w:r>
        <w:t>Figure S28. Curve-fitting of single chemical concentration and observed response (Mit</w:t>
      </w:r>
      <w:r>
        <w:t>ochondrial Integrity) in iCell Endothelial cells.</w:t>
      </w:r>
    </w:p>
    <w:p w14:paraId="47A542AB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7EFE5993" wp14:editId="7EBF5628">
            <wp:extent cx="5334000" cy="5334000"/>
            <wp:effectExtent l="0" t="0" r="0" b="0"/>
            <wp:docPr id="29" name="Picture" descr="Figure S29. Curve-fitting of single chemical concentration and observed response (Nuclei Mean Area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29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9FB6F17" w14:textId="77777777" w:rsidR="00514C33" w:rsidRDefault="000854E5">
      <w:pPr>
        <w:pStyle w:val="ImageCaption"/>
      </w:pPr>
      <w:r>
        <w:t>Figure S29. Curve-fitting of single chemical concentration and observed response (Nuclei Mean Area) in iCell Endothelial cells.</w:t>
      </w:r>
    </w:p>
    <w:p w14:paraId="2DE19E72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0D59432E" wp14:editId="3472FEEC">
            <wp:extent cx="5334000" cy="5334000"/>
            <wp:effectExtent l="0" t="0" r="0" b="0"/>
            <wp:docPr id="30" name="Picture" descr="Figure S30. Curve-fitting of single chemical concentration and observed response (Total Tube Area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30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885421" w14:textId="77777777" w:rsidR="00514C33" w:rsidRDefault="000854E5">
      <w:pPr>
        <w:pStyle w:val="ImageCaption"/>
      </w:pPr>
      <w:r>
        <w:t>Figure S30. Curve-fitting of single chemical concentration and observed re</w:t>
      </w:r>
      <w:r>
        <w:t>sponse (Total Tube Area) in iCell Endothelial cells.</w:t>
      </w:r>
    </w:p>
    <w:p w14:paraId="60105239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3AAA7AF4" wp14:editId="393BA69A">
            <wp:extent cx="5334000" cy="5334000"/>
            <wp:effectExtent l="0" t="0" r="0" b="0"/>
            <wp:docPr id="31" name="Picture" descr="Figure S31. Curve-fitting of single chemical concentration and observed response (Total Tube Length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31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2F458C" w14:textId="77777777" w:rsidR="00514C33" w:rsidRDefault="000854E5">
      <w:pPr>
        <w:pStyle w:val="ImageCaption"/>
      </w:pPr>
      <w:r>
        <w:t>Figure S31. Curve-fitting of single chemical concentration and observed response (Total Tube Length) in iCell Endothelial cells.</w:t>
      </w:r>
    </w:p>
    <w:p w14:paraId="498BFAD4" w14:textId="77777777" w:rsidR="00514C33" w:rsidRDefault="000854E5">
      <w:r>
        <w:br w:type="page"/>
      </w:r>
    </w:p>
    <w:p w14:paraId="1A22714F" w14:textId="77777777" w:rsidR="00514C33" w:rsidRDefault="000854E5">
      <w:pPr>
        <w:pStyle w:val="Heading3"/>
      </w:pPr>
      <w:bookmarkStart w:id="26" w:name="icell-cardiomyocytes"/>
      <w:bookmarkStart w:id="27" w:name="_Toc50629314"/>
      <w:r>
        <w:lastRenderedPageBreak/>
        <w:t>iCell Cardiomyocytes</w:t>
      </w:r>
      <w:bookmarkEnd w:id="26"/>
      <w:bookmarkEnd w:id="27"/>
    </w:p>
    <w:p w14:paraId="36619275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4073321E" wp14:editId="1E569060">
            <wp:extent cx="5334000" cy="5334000"/>
            <wp:effectExtent l="0" t="0" r="0" b="0"/>
            <wp:docPr id="32" name="Picture" descr="Figure S32. Curve-fitting of single chemical concentration and observed response (Beats Per Minute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32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3C532A" w14:textId="77777777" w:rsidR="00514C33" w:rsidRDefault="000854E5">
      <w:pPr>
        <w:pStyle w:val="ImageCaption"/>
      </w:pPr>
      <w:r>
        <w:t>Figure S32. Curve-fitting of single chemical concentration and observed response (Beats Per Minute - 15 min) in iCell Cardiomyocytes.</w:t>
      </w:r>
    </w:p>
    <w:p w14:paraId="1D4F6919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79ED86CB" wp14:editId="2859045F">
            <wp:extent cx="5334000" cy="5334000"/>
            <wp:effectExtent l="0" t="0" r="0" b="0"/>
            <wp:docPr id="33" name="Picture" descr="Figure S33. Curve-fitting of single chemical concentration and observed response (Beats Per Minute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33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7F9AB5" w14:textId="77777777" w:rsidR="00514C33" w:rsidRDefault="000854E5">
      <w:pPr>
        <w:pStyle w:val="ImageCaption"/>
      </w:pPr>
      <w:r>
        <w:t>Figure S33. Curve-fitting of single chemical concentration and observed response (Beats Per Minute - 90 min) in iCell Cardiomyocytes.</w:t>
      </w:r>
    </w:p>
    <w:p w14:paraId="5C5ED530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7A097644" wp14:editId="580B1306">
            <wp:extent cx="5334000" cy="5334000"/>
            <wp:effectExtent l="0" t="0" r="0" b="0"/>
            <wp:docPr id="34" name="Picture" descr="Figure S34. Curve-fitting of single chemical concentration and observed response (Cell Number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34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257E8F" w14:textId="77777777" w:rsidR="00514C33" w:rsidRDefault="000854E5">
      <w:pPr>
        <w:pStyle w:val="ImageCaption"/>
      </w:pPr>
      <w:r>
        <w:t>Figure S34. Curve-fitting of single chemical concentration and observed response (Cell Number) in iCell Cardiomyocytes.</w:t>
      </w:r>
    </w:p>
    <w:p w14:paraId="627511E8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3BE5C4FE" wp14:editId="78C308C1">
            <wp:extent cx="5334000" cy="5334000"/>
            <wp:effectExtent l="0" t="0" r="0" b="0"/>
            <wp:docPr id="35" name="Picture" descr="Figure S35. Curve-fitting of single chemical concentration and observed response (Peak Decay time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35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3CE8F1" w14:textId="77777777" w:rsidR="00514C33" w:rsidRDefault="000854E5">
      <w:pPr>
        <w:pStyle w:val="ImageCaption"/>
      </w:pPr>
      <w:r>
        <w:t>Figure S35. Curve-fitting of single chemical concentration and observed response (Peak Decay time - 15 min) in iCell Cardiomyocytes.</w:t>
      </w:r>
    </w:p>
    <w:p w14:paraId="7BC14275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6D33D510" wp14:editId="7881B7E0">
            <wp:extent cx="5334000" cy="5334000"/>
            <wp:effectExtent l="0" t="0" r="0" b="0"/>
            <wp:docPr id="36" name="Picture" descr="Figure S36. Curve-fitting of single chemical concentration and observed response (Peak Decay time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36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1F8BB3" w14:textId="77777777" w:rsidR="00514C33" w:rsidRDefault="000854E5">
      <w:pPr>
        <w:pStyle w:val="ImageCaption"/>
      </w:pPr>
      <w:r>
        <w:t>Figure S36. Curve-fitting of single chemical concentration and observed response (Peak Decay time - 90 min) in iCell Ca</w:t>
      </w:r>
      <w:r>
        <w:t>rdiomyocytes.</w:t>
      </w:r>
    </w:p>
    <w:p w14:paraId="153F1BFC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23781053" wp14:editId="5017150C">
            <wp:extent cx="5334000" cy="5334000"/>
            <wp:effectExtent l="0" t="0" r="0" b="0"/>
            <wp:docPr id="37" name="Picture" descr="Figure S37. Curve-fitting of single chemical concentration and observed response (Decay to Rise Ratio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37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2150BD" w14:textId="77777777" w:rsidR="00514C33" w:rsidRDefault="000854E5">
      <w:pPr>
        <w:pStyle w:val="ImageCaption"/>
      </w:pPr>
      <w:r>
        <w:t>Figure S37. Curve-fitting of single chemical concentration and observed response (Decay to Rise Ratio - 15 min) in iCell Cardiomyocytes.</w:t>
      </w:r>
    </w:p>
    <w:p w14:paraId="6623335B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208F3F7C" wp14:editId="32832E85">
            <wp:extent cx="5334000" cy="5334000"/>
            <wp:effectExtent l="0" t="0" r="0" b="0"/>
            <wp:docPr id="38" name="Picture" descr="Figure S38. Curve-fitting of single chemical concentration and observed response (Decay to Rise Ratio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38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761BF2" w14:textId="77777777" w:rsidR="00514C33" w:rsidRDefault="000854E5">
      <w:pPr>
        <w:pStyle w:val="ImageCaption"/>
      </w:pPr>
      <w:r>
        <w:t>Figure S38. Curve-fitting of single chemical concentration and observed response (Decay to Rise Ratio</w:t>
      </w:r>
      <w:r>
        <w:t xml:space="preserve"> - 90 min) in iCell Cardiomyocytes.</w:t>
      </w:r>
    </w:p>
    <w:p w14:paraId="211B16B7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6D9C802D" wp14:editId="27EE32B7">
            <wp:extent cx="5334000" cy="5334000"/>
            <wp:effectExtent l="0" t="0" r="0" b="0"/>
            <wp:docPr id="39" name="Picture" descr="Figure S39. Curve-fitting of single chemical concentration and observed response (Mitochondrial Integrity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39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433170" w14:textId="77777777" w:rsidR="00514C33" w:rsidRDefault="000854E5">
      <w:pPr>
        <w:pStyle w:val="ImageCaption"/>
      </w:pPr>
      <w:r>
        <w:t>Figure S39. Curve-fitting of single chemical concentration and observed response (Mitochondrial Integrity) in iCell Cardiomyocytes.</w:t>
      </w:r>
    </w:p>
    <w:p w14:paraId="57CC700D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781C4D66" wp14:editId="70D247B9">
            <wp:extent cx="5334000" cy="5334000"/>
            <wp:effectExtent l="0" t="0" r="0" b="0"/>
            <wp:docPr id="40" name="Picture" descr="Figure S40. Curve-fitting of single chemical concentration and observed response (Peak Amplitude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40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F37ECF" w14:textId="77777777" w:rsidR="00514C33" w:rsidRDefault="000854E5">
      <w:pPr>
        <w:pStyle w:val="ImageCaption"/>
      </w:pPr>
      <w:r>
        <w:t>Figure S40. Curve-fitting of single chemical concentration and observed response (Pe</w:t>
      </w:r>
      <w:r>
        <w:t>ak Amplitude - 15 min) in iCell Cardiomyocytes.</w:t>
      </w:r>
    </w:p>
    <w:p w14:paraId="1054AE1C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4E168635" wp14:editId="51277EC9">
            <wp:extent cx="5334000" cy="5334000"/>
            <wp:effectExtent l="0" t="0" r="0" b="0"/>
            <wp:docPr id="41" name="Picture" descr="Figure S41. Curve-fitting of single chemical concentration and observed response (Peak Amplitude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4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A812A9" w14:textId="77777777" w:rsidR="00514C33" w:rsidRDefault="000854E5">
      <w:pPr>
        <w:pStyle w:val="ImageCaption"/>
      </w:pPr>
      <w:r>
        <w:t>Figure S41. Curve-fitting of single chemical concentration and observed response (Peak Amplitude - 90 min) in iCell Cardiomyocytes.</w:t>
      </w:r>
    </w:p>
    <w:p w14:paraId="19E09080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7337D58F" wp14:editId="4008C869">
            <wp:extent cx="5334000" cy="5334000"/>
            <wp:effectExtent l="0" t="0" r="0" b="0"/>
            <wp:docPr id="42" name="Picture" descr="Figure S42. Curve-fitting of single chemical concentration and observed response (Peak Spacing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42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142D54" w14:textId="77777777" w:rsidR="00514C33" w:rsidRDefault="000854E5">
      <w:pPr>
        <w:pStyle w:val="ImageCaption"/>
      </w:pPr>
      <w:r>
        <w:t xml:space="preserve">Figure S42. Curve-fitting of single chemical concentration and observed </w:t>
      </w:r>
      <w:r>
        <w:t>response (Peak Spacing - 15 min) in iCell Cardiomyocytes.</w:t>
      </w:r>
    </w:p>
    <w:p w14:paraId="3C1BDD83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2BFD288E" wp14:editId="2A09A335">
            <wp:extent cx="5334000" cy="5334000"/>
            <wp:effectExtent l="0" t="0" r="0" b="0"/>
            <wp:docPr id="43" name="Picture" descr="Figure S43. Curve-fitting of single chemical concentration and observed response (Peak Spacing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43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0DB6F2" w14:textId="77777777" w:rsidR="00514C33" w:rsidRDefault="000854E5">
      <w:pPr>
        <w:pStyle w:val="ImageCaption"/>
      </w:pPr>
      <w:r>
        <w:t>Figure S43. Curve-fitting of single chemical concentration and observed response (Peak Spacing - 90 min) in iCell Cardiomyocytes.</w:t>
      </w:r>
    </w:p>
    <w:p w14:paraId="6D3018E9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4EC6F701" wp14:editId="41FEB788">
            <wp:extent cx="5334000" cy="5334000"/>
            <wp:effectExtent l="0" t="0" r="0" b="0"/>
            <wp:docPr id="44" name="Picture" descr="Figure S44. Curve-fitting of single chemical concentration and observed response (Peak Width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44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3888EB" w14:textId="77777777" w:rsidR="00514C33" w:rsidRDefault="000854E5">
      <w:pPr>
        <w:pStyle w:val="ImageCaption"/>
      </w:pPr>
      <w:r>
        <w:t>Figure S44. Curve-fitting of single chemical concentration and o</w:t>
      </w:r>
      <w:r>
        <w:t>bserved response (Peak Width - 15 min) in iCell Cardiomyocytes.</w:t>
      </w:r>
    </w:p>
    <w:p w14:paraId="38E99D54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63D3B1E6" wp14:editId="4B5CA80F">
            <wp:extent cx="5334000" cy="5334000"/>
            <wp:effectExtent l="0" t="0" r="0" b="0"/>
            <wp:docPr id="45" name="Picture" descr="Figure S45. Curve-fitting of single chemical concentration and observed response (Peak Width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45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455FF3" w14:textId="77777777" w:rsidR="00514C33" w:rsidRDefault="000854E5">
      <w:pPr>
        <w:pStyle w:val="ImageCaption"/>
      </w:pPr>
      <w:r>
        <w:t>Figure S45. Curve-fitting of single chemical concentration and observed response (Peak Width - 90 min) in iCell Cardiomyocytes.</w:t>
      </w:r>
    </w:p>
    <w:p w14:paraId="017EF593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3CA829AE" wp14:editId="1A53D713">
            <wp:extent cx="5334000" cy="5334000"/>
            <wp:effectExtent l="0" t="0" r="0" b="0"/>
            <wp:docPr id="46" name="Picture" descr="Figure S46. Curve-fitting of single chemical concentration and observed response (Peak Rise time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46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9FCB76" w14:textId="77777777" w:rsidR="00514C33" w:rsidRDefault="000854E5">
      <w:pPr>
        <w:pStyle w:val="ImageCaption"/>
      </w:pPr>
      <w:r>
        <w:t>Figure S46. Curve-fitting of single chemical concentration a</w:t>
      </w:r>
      <w:r>
        <w:t>nd observed response (Peak Rise time - 15 min) in iCell Cardiomyocytes.</w:t>
      </w:r>
    </w:p>
    <w:p w14:paraId="534D5D83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1D6EA5BB" wp14:editId="38D8C8C2">
            <wp:extent cx="5334000" cy="5334000"/>
            <wp:effectExtent l="0" t="0" r="0" b="0"/>
            <wp:docPr id="47" name="Picture" descr="Figure S47. Curve-fitting of single chemical concentration and observed response (Peak Rise time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47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A094254" w14:textId="77777777" w:rsidR="00514C33" w:rsidRDefault="000854E5">
      <w:pPr>
        <w:pStyle w:val="ImageCaption"/>
      </w:pPr>
      <w:r>
        <w:t>Figure S47. Curve-fitting of single chemical concentration and observed response (Peak Rise time - 90 min) in iCell Cardiomyocytes.</w:t>
      </w:r>
    </w:p>
    <w:p w14:paraId="30428541" w14:textId="77777777" w:rsidR="00514C33" w:rsidRDefault="000854E5">
      <w:r>
        <w:br w:type="page"/>
      </w:r>
    </w:p>
    <w:p w14:paraId="02FEE84E" w14:textId="77777777" w:rsidR="00514C33" w:rsidRDefault="000854E5">
      <w:pPr>
        <w:pStyle w:val="Heading2"/>
      </w:pPr>
      <w:bookmarkStart w:id="28" w:name="curve-fitting-of-mixture-concentration-r"/>
      <w:bookmarkStart w:id="29" w:name="_Toc50629315"/>
      <w:r>
        <w:lastRenderedPageBreak/>
        <w:t>Curve-fitting of mixture concentration-respsonse</w:t>
      </w:r>
      <w:bookmarkEnd w:id="28"/>
      <w:bookmarkEnd w:id="29"/>
    </w:p>
    <w:p w14:paraId="0822BC13" w14:textId="77777777" w:rsidR="00514C33" w:rsidRDefault="000854E5">
      <w:pPr>
        <w:pStyle w:val="Heading3"/>
      </w:pPr>
      <w:bookmarkStart w:id="30" w:name="icell-neurons-1"/>
      <w:bookmarkStart w:id="31" w:name="_Toc50629316"/>
      <w:r>
        <w:t>iCell Neurons</w:t>
      </w:r>
      <w:bookmarkEnd w:id="30"/>
      <w:bookmarkEnd w:id="31"/>
    </w:p>
    <w:p w14:paraId="3795E02C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6F9A7B70" wp14:editId="147E6409">
            <wp:extent cx="5334000" cy="2667000"/>
            <wp:effectExtent l="0" t="0" r="0" b="0"/>
            <wp:docPr id="48" name="Picture" descr="Figure S48. Curve-fitting of mixture concentration and observed response (ATP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48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C5DC75" w14:textId="77777777" w:rsidR="00514C33" w:rsidRDefault="000854E5">
      <w:pPr>
        <w:pStyle w:val="ImageCaption"/>
      </w:pPr>
      <w:r>
        <w:t>Figure S48. Curve-fitting of mixture concentration and observed response (ATP) in iCell Neurons.</w:t>
      </w:r>
    </w:p>
    <w:p w14:paraId="40A72EF3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4FD079EC" wp14:editId="0BE2259C">
            <wp:extent cx="5334000" cy="2667000"/>
            <wp:effectExtent l="0" t="0" r="0" b="0"/>
            <wp:docPr id="49" name="Picture" descr="Figure S49. Curve-fitting of mixture concentration and observed response (Cell Number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49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C0EDD3" w14:textId="77777777" w:rsidR="00514C33" w:rsidRDefault="000854E5">
      <w:pPr>
        <w:pStyle w:val="ImageCaption"/>
      </w:pPr>
      <w:r>
        <w:t>Figure S49. Curve-fitting of mixture concentration and observed response (Cell Number) in iC</w:t>
      </w:r>
      <w:r>
        <w:t>ell Neurons.</w:t>
      </w:r>
    </w:p>
    <w:p w14:paraId="4C70B7C7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7DC98119" wp14:editId="366A9B76">
            <wp:extent cx="5334000" cy="2667000"/>
            <wp:effectExtent l="0" t="0" r="0" b="0"/>
            <wp:docPr id="50" name="Picture" descr="Figure S50. Curve-fitting of mixture concentration and observed response (Cell with Significant Growth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50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473E5D" w14:textId="77777777" w:rsidR="00514C33" w:rsidRDefault="000854E5">
      <w:pPr>
        <w:pStyle w:val="ImageCaption"/>
      </w:pPr>
      <w:r>
        <w:t>Figure S50. Curve-fitting of mixture concentration and observed response (Cell with Significant Growth) in iCell Neurons.</w:t>
      </w:r>
    </w:p>
    <w:p w14:paraId="17302CEF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32DACF9D" wp14:editId="0F5B9A65">
            <wp:extent cx="5334000" cy="2667000"/>
            <wp:effectExtent l="0" t="0" r="0" b="0"/>
            <wp:docPr id="51" name="Picture" descr="Figure S51. Curve-fitting of mixture concentration and observed response (Cytoplasmic Integrity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51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389AAD" w14:textId="77777777" w:rsidR="00514C33" w:rsidRDefault="000854E5">
      <w:pPr>
        <w:pStyle w:val="ImageCaption"/>
      </w:pPr>
      <w:r>
        <w:t>Figure S51. Curve-fitting of mixture concentration and observed response (Cytoplasmic Integrity) in iCell Neurons.</w:t>
      </w:r>
    </w:p>
    <w:p w14:paraId="4C92AE1F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483EDECC" wp14:editId="2EF6043D">
            <wp:extent cx="5334000" cy="2667000"/>
            <wp:effectExtent l="0" t="0" r="0" b="0"/>
            <wp:docPr id="52" name="Picture" descr="Figure S52. Curve-fitting of mixture concentration and observed response (Mean Outgrowth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52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2EBBD8" w14:textId="77777777" w:rsidR="00514C33" w:rsidRDefault="000854E5">
      <w:pPr>
        <w:pStyle w:val="ImageCaption"/>
      </w:pPr>
      <w:r>
        <w:t>Figure S52. Curve-fitting of mixture concentration and observed response (Mean Outgrowth) in iCell Neurons.</w:t>
      </w:r>
    </w:p>
    <w:p w14:paraId="45E92C7A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2F0D609E" wp14:editId="2F4059AD">
            <wp:extent cx="5334000" cy="2667000"/>
            <wp:effectExtent l="0" t="0" r="0" b="0"/>
            <wp:docPr id="53" name="Picture" descr="Figure S53. Curve-fitting of mixture concentration and observed response (Mitochondrial Integrity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53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5C2A73" w14:textId="77777777" w:rsidR="00514C33" w:rsidRDefault="000854E5">
      <w:pPr>
        <w:pStyle w:val="ImageCaption"/>
      </w:pPr>
      <w:r>
        <w:t>Figure S53. Curve-fitting of mixture concentration and observed response (Mitochondrial Integrity) in iCell Neurons.</w:t>
      </w:r>
    </w:p>
    <w:p w14:paraId="73D5475B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52BD183D" wp14:editId="3B57C68F">
            <wp:extent cx="5334000" cy="2667000"/>
            <wp:effectExtent l="0" t="0" r="0" b="0"/>
            <wp:docPr id="54" name="Picture" descr="Figure S54. Curve-fitting of mixture concentration and observed response (Total Branches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54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1F5622" w14:textId="77777777" w:rsidR="00514C33" w:rsidRDefault="000854E5">
      <w:pPr>
        <w:pStyle w:val="ImageCaption"/>
      </w:pPr>
      <w:r>
        <w:t>Figure S54. Curve-fitting of mixture concentration and observed response (Total Branches) in iCell Neurons.</w:t>
      </w:r>
    </w:p>
    <w:p w14:paraId="45383BBB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31693318" wp14:editId="2BD9DCB6">
            <wp:extent cx="5334000" cy="2667000"/>
            <wp:effectExtent l="0" t="0" r="0" b="0"/>
            <wp:docPr id="55" name="Picture" descr="Figure S55. Curve-fitting of mixture concentration and observed response (Total Cells Body Area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55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58458F" w14:textId="77777777" w:rsidR="00514C33" w:rsidRDefault="000854E5">
      <w:pPr>
        <w:pStyle w:val="ImageCaption"/>
      </w:pPr>
      <w:r>
        <w:t>Figure S55. Curve-fitting of mixture concentration and observed response (Total Cells Body Area) in iCell Neurons.</w:t>
      </w:r>
    </w:p>
    <w:p w14:paraId="6A714382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5FF50669" wp14:editId="5603D13F">
            <wp:extent cx="5334000" cy="2667000"/>
            <wp:effectExtent l="0" t="0" r="0" b="0"/>
            <wp:docPr id="56" name="Picture" descr="Figure S56. Curve-fitting of mixture concentration and observed response (Total Outgrowth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56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37B3C9" w14:textId="77777777" w:rsidR="00514C33" w:rsidRDefault="000854E5">
      <w:pPr>
        <w:pStyle w:val="ImageCaption"/>
      </w:pPr>
      <w:r>
        <w:t xml:space="preserve">Figure S56. Curve-fitting of </w:t>
      </w:r>
      <w:r>
        <w:t>mixture concentration and observed response (Total Outgrowth) in iCell Neurons.</w:t>
      </w:r>
    </w:p>
    <w:p w14:paraId="71F8EC86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6B7F3553" wp14:editId="0A2DB062">
            <wp:extent cx="5334000" cy="2667000"/>
            <wp:effectExtent l="0" t="0" r="0" b="0"/>
            <wp:docPr id="57" name="Picture" descr="Figure S57. Curve-fitting of mixture concentration and observed response (Total Process) in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57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96CDF5" w14:textId="77777777" w:rsidR="00514C33" w:rsidRDefault="000854E5">
      <w:pPr>
        <w:pStyle w:val="ImageCaption"/>
      </w:pPr>
      <w:r>
        <w:t>Figure S57. Curve-fitting of mixture concentration and observed response (Total Process) in iCell Neurons.</w:t>
      </w:r>
    </w:p>
    <w:p w14:paraId="356824D1" w14:textId="77777777" w:rsidR="00514C33" w:rsidRDefault="000854E5">
      <w:r>
        <w:br w:type="page"/>
      </w:r>
    </w:p>
    <w:p w14:paraId="775946A8" w14:textId="77777777" w:rsidR="00514C33" w:rsidRDefault="000854E5">
      <w:pPr>
        <w:pStyle w:val="Heading3"/>
      </w:pPr>
      <w:bookmarkStart w:id="32" w:name="huvecs-1"/>
      <w:bookmarkStart w:id="33" w:name="_Toc50629317"/>
      <w:r>
        <w:lastRenderedPageBreak/>
        <w:t>HUVECs</w:t>
      </w:r>
      <w:bookmarkEnd w:id="32"/>
      <w:bookmarkEnd w:id="33"/>
    </w:p>
    <w:p w14:paraId="36F887FA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15D46390" wp14:editId="0FFC5B7D">
            <wp:extent cx="5334000" cy="2667000"/>
            <wp:effectExtent l="0" t="0" r="0" b="0"/>
            <wp:docPr id="58" name="Picture" descr="Figure S58. Curve-fitting of mixture concentration and observed response (Cell Number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58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7855FDA" w14:textId="77777777" w:rsidR="00514C33" w:rsidRDefault="000854E5">
      <w:pPr>
        <w:pStyle w:val="ImageCaption"/>
      </w:pPr>
      <w:r>
        <w:t>Figure S58. Curve-fitting of mixture concentration and o</w:t>
      </w:r>
      <w:r>
        <w:t>bserved response (Cell Number) in HUVECs.</w:t>
      </w:r>
    </w:p>
    <w:p w14:paraId="52BB2CD3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5F4E8B85" wp14:editId="634B6799">
            <wp:extent cx="5334000" cy="2667000"/>
            <wp:effectExtent l="0" t="0" r="0" b="0"/>
            <wp:docPr id="59" name="Picture" descr="Figure S59. Curve-fitting of mixture concentration and observed response (Cytoplasmic Integrity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59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B37397" w14:textId="77777777" w:rsidR="00514C33" w:rsidRDefault="000854E5">
      <w:pPr>
        <w:pStyle w:val="ImageCaption"/>
      </w:pPr>
      <w:r>
        <w:t>Figure S59. Curve-fitting of mixture concentration and observed response (Cytoplasmic Integrity) in HUVECs.</w:t>
      </w:r>
    </w:p>
    <w:p w14:paraId="0C665900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5ED24334" wp14:editId="43690DF0">
            <wp:extent cx="5334000" cy="2667000"/>
            <wp:effectExtent l="0" t="0" r="0" b="0"/>
            <wp:docPr id="60" name="Picture" descr="Figure S60. Curve-fitting of mixture concentration and observed response (Mean Tube Length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60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711344" w14:textId="77777777" w:rsidR="00514C33" w:rsidRDefault="000854E5">
      <w:pPr>
        <w:pStyle w:val="ImageCaption"/>
      </w:pPr>
      <w:r>
        <w:t>Figure S60. Curve-fitting of mixture concentration and observed response (Mean Tube Length) in HUVECs.</w:t>
      </w:r>
    </w:p>
    <w:p w14:paraId="05FCEF60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3048872E" wp14:editId="6976C521">
            <wp:extent cx="5334000" cy="2667000"/>
            <wp:effectExtent l="0" t="0" r="0" b="0"/>
            <wp:docPr id="61" name="Picture" descr="Figure S61. Curve-fitting of mixture concentration and observed response (Mitochondrial Intensity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61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77D6EB" w14:textId="77777777" w:rsidR="00514C33" w:rsidRDefault="000854E5">
      <w:pPr>
        <w:pStyle w:val="ImageCaption"/>
      </w:pPr>
      <w:r>
        <w:t>Figure S61. Curve-fitting of mixture conc</w:t>
      </w:r>
      <w:r>
        <w:t>entration and observed response (Mitochondrial Intensity) in HUVECs.</w:t>
      </w:r>
    </w:p>
    <w:p w14:paraId="377CD32F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0C755F87" wp14:editId="0DDE7E09">
            <wp:extent cx="5334000" cy="2667000"/>
            <wp:effectExtent l="0" t="0" r="0" b="0"/>
            <wp:docPr id="62" name="Picture" descr="Figure S62. Curve-fitting of mixture concentration and observed response (Mitochondrial Integrity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62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BE756F" w14:textId="77777777" w:rsidR="00514C33" w:rsidRDefault="000854E5">
      <w:pPr>
        <w:pStyle w:val="ImageCaption"/>
      </w:pPr>
      <w:r>
        <w:t>Figure S62. Curve-fitting of mixture concentration and observed response (Mitochondrial Integrity) in HUVECs.</w:t>
      </w:r>
    </w:p>
    <w:p w14:paraId="07AC087B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2B95D764" wp14:editId="2E74F30B">
            <wp:extent cx="5334000" cy="2667000"/>
            <wp:effectExtent l="0" t="0" r="0" b="0"/>
            <wp:docPr id="63" name="Picture" descr="Figure S63. Curve-fitting of mixture concentration and observed response (Nuclei Mean Area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63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CE1266" w14:textId="77777777" w:rsidR="00514C33" w:rsidRDefault="000854E5">
      <w:pPr>
        <w:pStyle w:val="ImageCaption"/>
      </w:pPr>
      <w:r>
        <w:t xml:space="preserve">Figure S63. Curve-fitting of mixture concentration and observed response </w:t>
      </w:r>
      <w:r>
        <w:t>(Nuclei Mean Area) in HUVECs.</w:t>
      </w:r>
    </w:p>
    <w:p w14:paraId="15A4CA58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579CAD0F" wp14:editId="30A7FDE7">
            <wp:extent cx="5334000" cy="2667000"/>
            <wp:effectExtent l="0" t="0" r="0" b="0"/>
            <wp:docPr id="64" name="Picture" descr="Figure S64. Curve-fitting of mixture concentration and observed response (Total Tube Area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64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F34C09" w14:textId="77777777" w:rsidR="00514C33" w:rsidRDefault="000854E5">
      <w:pPr>
        <w:pStyle w:val="ImageCaption"/>
      </w:pPr>
      <w:r>
        <w:t>Figure S64. Curve-fitting of mixture concentration and observed response (Total Tube Area) in HUVECs.</w:t>
      </w:r>
    </w:p>
    <w:p w14:paraId="29B8ECB5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37C45E83" wp14:editId="036A8808">
            <wp:extent cx="5334000" cy="2667000"/>
            <wp:effectExtent l="0" t="0" r="0" b="0"/>
            <wp:docPr id="65" name="Picture" descr="Figure S65. Curve-fitting of mixture concentration and observed response (Total Tube Length) in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65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5DA3E9" w14:textId="77777777" w:rsidR="00514C33" w:rsidRDefault="000854E5">
      <w:pPr>
        <w:pStyle w:val="ImageCaption"/>
      </w:pPr>
      <w:r>
        <w:t>Figure S65. Curve-fitting of mixture concentration and observed response (Total Tube Length) in HUVECs.</w:t>
      </w:r>
    </w:p>
    <w:p w14:paraId="4165F869" w14:textId="77777777" w:rsidR="00514C33" w:rsidRDefault="000854E5">
      <w:r>
        <w:br w:type="page"/>
      </w:r>
    </w:p>
    <w:p w14:paraId="7FF7BB04" w14:textId="77777777" w:rsidR="00514C33" w:rsidRDefault="000854E5">
      <w:pPr>
        <w:pStyle w:val="Heading3"/>
      </w:pPr>
      <w:bookmarkStart w:id="34" w:name="icell-hepatocytes-1"/>
      <w:bookmarkStart w:id="35" w:name="_Toc50629318"/>
      <w:r>
        <w:lastRenderedPageBreak/>
        <w:t>iCell Hepatocy</w:t>
      </w:r>
      <w:r>
        <w:t>tes</w:t>
      </w:r>
      <w:bookmarkEnd w:id="34"/>
      <w:bookmarkEnd w:id="35"/>
    </w:p>
    <w:p w14:paraId="5DCE97B7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28F1567A" wp14:editId="4D8F494E">
            <wp:extent cx="5334000" cy="2667000"/>
            <wp:effectExtent l="0" t="0" r="0" b="0"/>
            <wp:docPr id="66" name="Picture" descr="Figure S66. Curve-fitting of mixture concentration and observed response (All Cell Mean Area) in iCell Hepat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66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9F2CB5" w14:textId="77777777" w:rsidR="00514C33" w:rsidRDefault="000854E5">
      <w:pPr>
        <w:pStyle w:val="ImageCaption"/>
      </w:pPr>
      <w:r>
        <w:t>Figure S66. Curve-fitting of mixture concentration and observed response (All Cell Mean Area) in iCell Hepatocytes.</w:t>
      </w:r>
    </w:p>
    <w:p w14:paraId="4A8304CE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0CFC1E04" wp14:editId="3F18296A">
            <wp:extent cx="5334000" cy="2667000"/>
            <wp:effectExtent l="0" t="0" r="0" b="0"/>
            <wp:docPr id="67" name="Picture" descr="Figure S67. Curve-fitting of mixture concentration and observed response (Cell Number) in iCell Hepat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67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5C1FA4" w14:textId="77777777" w:rsidR="00514C33" w:rsidRDefault="000854E5">
      <w:pPr>
        <w:pStyle w:val="ImageCaption"/>
      </w:pPr>
      <w:r>
        <w:t>Figure S67. Curve-fitting of mixture concentration and observed response (Cell Number) in iCell Hepatocytes.</w:t>
      </w:r>
    </w:p>
    <w:p w14:paraId="2C369106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1CF9968F" wp14:editId="2E11B7A1">
            <wp:extent cx="5334000" cy="2667000"/>
            <wp:effectExtent l="0" t="0" r="0" b="0"/>
            <wp:docPr id="68" name="Picture" descr="Figure S68. Curve-fitting of mixture concentration and observed response (Mitochondrial Intensity) in iCell Hepat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68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6660BB" w14:textId="77777777" w:rsidR="00514C33" w:rsidRDefault="000854E5">
      <w:pPr>
        <w:pStyle w:val="ImageCaption"/>
      </w:pPr>
      <w:r>
        <w:t>Figure S68. Curve-fit</w:t>
      </w:r>
      <w:r>
        <w:t>ting of mixture concentration and observed response (Mitochondrial Intensity) in iCell Hepatocytes.</w:t>
      </w:r>
    </w:p>
    <w:p w14:paraId="2699BFB3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78BE607E" wp14:editId="3A88CD24">
            <wp:extent cx="5334000" cy="2667000"/>
            <wp:effectExtent l="0" t="0" r="0" b="0"/>
            <wp:docPr id="69" name="Picture" descr="Figure S69. Curve-fitting of mixture concentration and observed response (Mitochondrial Integrity) in iCell Hepat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69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35C00BA" w14:textId="77777777" w:rsidR="00514C33" w:rsidRDefault="000854E5">
      <w:pPr>
        <w:pStyle w:val="ImageCaption"/>
      </w:pPr>
      <w:r>
        <w:t>Figure S69. Curve-fitting of mixture concentration and observed response (Mitochondrial Integrity) in iCell Hepatocytes.</w:t>
      </w:r>
    </w:p>
    <w:p w14:paraId="2B94E372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2D32B239" wp14:editId="0CEC0DE0">
            <wp:extent cx="5334000" cy="2667000"/>
            <wp:effectExtent l="0" t="0" r="0" b="0"/>
            <wp:docPr id="70" name="Picture" descr="Figure S70. Curve-fitting of mixture concentration and observed response (Nuclei Mean Area) in iCell Hepat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70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E65A45" w14:textId="77777777" w:rsidR="00514C33" w:rsidRDefault="000854E5">
      <w:pPr>
        <w:pStyle w:val="ImageCaption"/>
      </w:pPr>
      <w:r>
        <w:t>Figure S70. Curve-fitting of mi</w:t>
      </w:r>
      <w:r>
        <w:t>xture concentration and observed response (Nuclei Mean Area) in iCell Hepatocytes.</w:t>
      </w:r>
    </w:p>
    <w:p w14:paraId="6521B1FA" w14:textId="77777777" w:rsidR="00514C33" w:rsidRDefault="000854E5">
      <w:r>
        <w:br w:type="page"/>
      </w:r>
    </w:p>
    <w:p w14:paraId="58B5A467" w14:textId="77777777" w:rsidR="00514C33" w:rsidRDefault="000854E5">
      <w:pPr>
        <w:pStyle w:val="Heading3"/>
      </w:pPr>
      <w:bookmarkStart w:id="36" w:name="icell-endothelial-cells-1"/>
      <w:bookmarkStart w:id="37" w:name="_Toc50629319"/>
      <w:r>
        <w:lastRenderedPageBreak/>
        <w:t>iCell Endothelial cells</w:t>
      </w:r>
      <w:bookmarkEnd w:id="36"/>
      <w:bookmarkEnd w:id="37"/>
    </w:p>
    <w:p w14:paraId="4B70E26D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56DD03B2" wp14:editId="77E39BC7">
            <wp:extent cx="5334000" cy="2667000"/>
            <wp:effectExtent l="0" t="0" r="0" b="0"/>
            <wp:docPr id="71" name="Picture" descr="Figure S71. Curve-fitting of mixture concentration and observed response (Cell Number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71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AB55BA" w14:textId="77777777" w:rsidR="00514C33" w:rsidRDefault="000854E5">
      <w:pPr>
        <w:pStyle w:val="ImageCaption"/>
      </w:pPr>
      <w:r>
        <w:t>Figure S71. Curve-fitting of mixture concentration and observed response (Cell Number) in iCell Endothelial cells.</w:t>
      </w:r>
    </w:p>
    <w:p w14:paraId="7C048A26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71DC1282" wp14:editId="22BEF0C0">
            <wp:extent cx="5334000" cy="2667000"/>
            <wp:effectExtent l="0" t="0" r="0" b="0"/>
            <wp:docPr id="72" name="Picture" descr="Figure S72. Curve-fitting of mixture concentration and observed response (Cytoplasmic Integrity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72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534BBE1" w14:textId="77777777" w:rsidR="00514C33" w:rsidRDefault="000854E5">
      <w:pPr>
        <w:pStyle w:val="ImageCaption"/>
      </w:pPr>
      <w:r>
        <w:t>Figure S72. Curve-fitting of mixture concentration and observed response (Cytoplasmic Integrity) in iCell Endothelial cells.</w:t>
      </w:r>
    </w:p>
    <w:p w14:paraId="63188C1D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1226C268" wp14:editId="73FCBC49">
            <wp:extent cx="5334000" cy="2667000"/>
            <wp:effectExtent l="0" t="0" r="0" b="0"/>
            <wp:docPr id="73" name="Picture" descr="Figure S73. Curve-fitting of mixture concentration and observed response (Mean Tube Length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73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C42B86" w14:textId="77777777" w:rsidR="00514C33" w:rsidRDefault="000854E5">
      <w:pPr>
        <w:pStyle w:val="ImageCaption"/>
      </w:pPr>
      <w:r>
        <w:t xml:space="preserve">Figure S73. </w:t>
      </w:r>
      <w:r>
        <w:t>Curve-fitting of mixture concentration and observed response (Mean Tube Length) in iCell Endothelial cells.</w:t>
      </w:r>
    </w:p>
    <w:p w14:paraId="63C6783D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41D038AD" wp14:editId="6C1B1DEF">
            <wp:extent cx="5334000" cy="2667000"/>
            <wp:effectExtent l="0" t="0" r="0" b="0"/>
            <wp:docPr id="74" name="Picture" descr="Figure S74. Curve-fitting of mixture concentration and observed response (Mitochondrial Intensity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74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FF9DB7" w14:textId="77777777" w:rsidR="00514C33" w:rsidRDefault="000854E5">
      <w:pPr>
        <w:pStyle w:val="ImageCaption"/>
      </w:pPr>
      <w:r>
        <w:t>Figure S74. Curve-fitting of mixture concentration and observed response (Mitochondrial Intensity) in iCell Endothelial cells.</w:t>
      </w:r>
    </w:p>
    <w:p w14:paraId="1C52625B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675858E7" wp14:editId="43577228">
            <wp:extent cx="5334000" cy="2667000"/>
            <wp:effectExtent l="0" t="0" r="0" b="0"/>
            <wp:docPr id="75" name="Picture" descr="Figure S75. Curve-fitting of mixture concentration and observed response (Mitochondrial Integrity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75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93ED9D" w14:textId="77777777" w:rsidR="00514C33" w:rsidRDefault="000854E5">
      <w:pPr>
        <w:pStyle w:val="ImageCaption"/>
      </w:pPr>
      <w:r>
        <w:t>Figure S75. Curve-fitting of mixture concentration and observed response (Mitochondrial Integrity) in iCell Endothelial cells.</w:t>
      </w:r>
    </w:p>
    <w:p w14:paraId="090F6E7D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0CC33303" wp14:editId="3788C2B2">
            <wp:extent cx="5334000" cy="2667000"/>
            <wp:effectExtent l="0" t="0" r="0" b="0"/>
            <wp:docPr id="76" name="Picture" descr="Figure S76. Curve-fitting of mixture concentration and observed response (Nuclei Mean Area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76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0E6BB5" w14:textId="77777777" w:rsidR="00514C33" w:rsidRDefault="000854E5">
      <w:pPr>
        <w:pStyle w:val="ImageCaption"/>
      </w:pPr>
      <w:r>
        <w:t>Figure S76. Curve-fitting of mixture concentration and observed response (Nuclei Mean Area) in iCell Endothelial cells.</w:t>
      </w:r>
    </w:p>
    <w:p w14:paraId="3446BE5E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14A200E1" wp14:editId="260885E4">
            <wp:extent cx="5334000" cy="2667000"/>
            <wp:effectExtent l="0" t="0" r="0" b="0"/>
            <wp:docPr id="77" name="Picture" descr="Figure S77. Curve-fitting of mixture concentration and observed response (Total Tube Area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77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01FE28" w14:textId="77777777" w:rsidR="00514C33" w:rsidRDefault="000854E5">
      <w:pPr>
        <w:pStyle w:val="ImageCaption"/>
      </w:pPr>
      <w:r>
        <w:t>Figur</w:t>
      </w:r>
      <w:r>
        <w:t>e S77. Curve-fitting of mixture concentration and observed response (Total Tube Area) in iCell Endothelial cells.</w:t>
      </w:r>
    </w:p>
    <w:p w14:paraId="7C800E7B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3005409D" wp14:editId="548C9722">
            <wp:extent cx="5334000" cy="2667000"/>
            <wp:effectExtent l="0" t="0" r="0" b="0"/>
            <wp:docPr id="78" name="Picture" descr="Figure S78. Curve-fitting of mixture concentration and observed response (Total Tube Length) in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78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7B88F99" w14:textId="77777777" w:rsidR="00514C33" w:rsidRDefault="000854E5">
      <w:pPr>
        <w:pStyle w:val="ImageCaption"/>
      </w:pPr>
      <w:r>
        <w:t>Figure S78. Curve-fitting of mixture concentration and observed response (Total Tube Length) in iCell Endothelial cells.</w:t>
      </w:r>
    </w:p>
    <w:p w14:paraId="5E69D7CB" w14:textId="77777777" w:rsidR="00514C33" w:rsidRDefault="000854E5">
      <w:r>
        <w:br w:type="page"/>
      </w:r>
    </w:p>
    <w:p w14:paraId="1D886037" w14:textId="77777777" w:rsidR="00514C33" w:rsidRDefault="000854E5">
      <w:pPr>
        <w:pStyle w:val="Heading3"/>
      </w:pPr>
      <w:bookmarkStart w:id="38" w:name="icell-cardiomyocytes-1"/>
      <w:bookmarkStart w:id="39" w:name="_Toc50629320"/>
      <w:r>
        <w:lastRenderedPageBreak/>
        <w:t>iCell Cardiomyocy</w:t>
      </w:r>
      <w:r>
        <w:t>tes</w:t>
      </w:r>
      <w:bookmarkEnd w:id="38"/>
      <w:bookmarkEnd w:id="39"/>
    </w:p>
    <w:p w14:paraId="13DFCCD0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308ED3DC" wp14:editId="726276F6">
            <wp:extent cx="5334000" cy="2667000"/>
            <wp:effectExtent l="0" t="0" r="0" b="0"/>
            <wp:docPr id="79" name="Picture" descr="Figure S79. Curve-fitting of mixture concentration and observed response (Beats Per Minute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79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C10F33" w14:textId="77777777" w:rsidR="00514C33" w:rsidRDefault="000854E5">
      <w:pPr>
        <w:pStyle w:val="ImageCaption"/>
      </w:pPr>
      <w:r>
        <w:t>Figure S79. Curve-fitting of mixture concentration and observed response (Beats Per Minute - 15 min) in iCell Cardiomyocytes.</w:t>
      </w:r>
    </w:p>
    <w:p w14:paraId="0870BD85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467AA59E" wp14:editId="6A3067C0">
            <wp:extent cx="5334000" cy="2667000"/>
            <wp:effectExtent l="0" t="0" r="0" b="0"/>
            <wp:docPr id="80" name="Picture" descr="Figure S80. Curve-fitting of mixture concentration and observed response (Beats Per Minute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80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234E50" w14:textId="77777777" w:rsidR="00514C33" w:rsidRDefault="000854E5">
      <w:pPr>
        <w:pStyle w:val="ImageCaption"/>
      </w:pPr>
      <w:r>
        <w:t>Figure S80. Curve-fitting of mixture concentration and observed response (Beats Per Minute - 90 min) in iCell Cardiomyocyt</w:t>
      </w:r>
      <w:r>
        <w:t>es.</w:t>
      </w:r>
    </w:p>
    <w:p w14:paraId="2D803957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5E092A48" wp14:editId="20A7FDD3">
            <wp:extent cx="5334000" cy="2667000"/>
            <wp:effectExtent l="0" t="0" r="0" b="0"/>
            <wp:docPr id="81" name="Picture" descr="Figure S81. Curve-fitting of mixture concentration and observed response (Cell Number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81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249620" w14:textId="77777777" w:rsidR="00514C33" w:rsidRDefault="000854E5">
      <w:pPr>
        <w:pStyle w:val="ImageCaption"/>
      </w:pPr>
      <w:r>
        <w:t>Figure S81. Curve-fitting of mixture concentration and observed response (Cell Number) in iCell Cardiomyocytes.</w:t>
      </w:r>
    </w:p>
    <w:p w14:paraId="35A00319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67C1502E" wp14:editId="7E2DEE51">
            <wp:extent cx="5334000" cy="2667000"/>
            <wp:effectExtent l="0" t="0" r="0" b="0"/>
            <wp:docPr id="82" name="Picture" descr="Figure S82. Curve-fitting of mixture concentration and observed response (Peak Decay time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82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6A395C5" w14:textId="77777777" w:rsidR="00514C33" w:rsidRDefault="000854E5">
      <w:pPr>
        <w:pStyle w:val="ImageCaption"/>
      </w:pPr>
      <w:r>
        <w:t>Figure S82. Curve-fitting of mixture concentration and observed response (Peak Decay time - 15 min) in iCell Cardiomyocytes.</w:t>
      </w:r>
    </w:p>
    <w:p w14:paraId="5CB58F8A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431C920F" wp14:editId="3A1C345F">
            <wp:extent cx="5334000" cy="2667000"/>
            <wp:effectExtent l="0" t="0" r="0" b="0"/>
            <wp:docPr id="83" name="Picture" descr="Figure S83. Curve-fitting of mixture concentration and observed response (Peak Decay time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83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508D54" w14:textId="77777777" w:rsidR="00514C33" w:rsidRDefault="000854E5">
      <w:pPr>
        <w:pStyle w:val="ImageCaption"/>
      </w:pPr>
      <w:r>
        <w:t>Figure S8</w:t>
      </w:r>
      <w:r>
        <w:t>3. Curve-fitting of mixture concentration and observed response (Peak Decay time - 90 min) in iCell Cardiomyocytes.</w:t>
      </w:r>
    </w:p>
    <w:p w14:paraId="794AB471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67120211" wp14:editId="38E6330C">
            <wp:extent cx="5334000" cy="2667000"/>
            <wp:effectExtent l="0" t="0" r="0" b="0"/>
            <wp:docPr id="84" name="Picture" descr="Figure S84. Curve-fitting of mixture concentration and observed response (Decay to Rise Ratio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84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F94697" w14:textId="77777777" w:rsidR="00514C33" w:rsidRDefault="000854E5">
      <w:pPr>
        <w:pStyle w:val="ImageCaption"/>
      </w:pPr>
      <w:r>
        <w:t>Figure S84. Curve-fitting of mixture concentration and observed response (Decay to Rise Ratio - 15 min) in iCell Cardiomyocytes.</w:t>
      </w:r>
    </w:p>
    <w:p w14:paraId="1315EC4B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72412A46" wp14:editId="48FFB43E">
            <wp:extent cx="5334000" cy="2667000"/>
            <wp:effectExtent l="0" t="0" r="0" b="0"/>
            <wp:docPr id="85" name="Picture" descr="Figure S85. Curve-fitting of mixture concentration and observed response (Decay to Rise Ratio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85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16C021" w14:textId="77777777" w:rsidR="00514C33" w:rsidRDefault="000854E5">
      <w:pPr>
        <w:pStyle w:val="ImageCaption"/>
      </w:pPr>
      <w:r>
        <w:t>Figure S85. Curve-fitting of mixture concentration and observed response (Decay to Rise Ratio - 90 min) in iCell Cardiomyocyt</w:t>
      </w:r>
      <w:r>
        <w:t>es.</w:t>
      </w:r>
    </w:p>
    <w:p w14:paraId="42D58562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14B28F42" wp14:editId="212E9D90">
            <wp:extent cx="5334000" cy="2667000"/>
            <wp:effectExtent l="0" t="0" r="0" b="0"/>
            <wp:docPr id="86" name="Picture" descr="Figure S86. Curve-fitting of mixture concentration and observed response (Mitochondrial Integrity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86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6AE0D0" w14:textId="77777777" w:rsidR="00514C33" w:rsidRDefault="000854E5">
      <w:pPr>
        <w:pStyle w:val="ImageCaption"/>
      </w:pPr>
      <w:r>
        <w:t>Figure S86. Curve-fitting of mixture concentration and observed response (Mitochondrial Integrity) in iCell Cardiomyocytes.</w:t>
      </w:r>
    </w:p>
    <w:p w14:paraId="633F47BA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145F54D6" wp14:editId="28466013">
            <wp:extent cx="5334000" cy="2667000"/>
            <wp:effectExtent l="0" t="0" r="0" b="0"/>
            <wp:docPr id="87" name="Picture" descr="Figure S87. Curve-fitting of mixture concentration and observed response (Peak Amplitude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87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DAFA54E" w14:textId="77777777" w:rsidR="00514C33" w:rsidRDefault="000854E5">
      <w:pPr>
        <w:pStyle w:val="ImageCaption"/>
      </w:pPr>
      <w:r>
        <w:t>Figure S87. Curve-fitting of mixture concentration and observed response (Peak Amplitude - 15 min) in iCell Cardiomyocytes.</w:t>
      </w:r>
    </w:p>
    <w:p w14:paraId="2665690B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2EE07393" wp14:editId="73BE8A7E">
            <wp:extent cx="5334000" cy="2667000"/>
            <wp:effectExtent l="0" t="0" r="0" b="0"/>
            <wp:docPr id="88" name="Picture" descr="Figure S88. Curve-fitting of mixture concentration and observed response (Peak Amplitude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88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B7B9E52" w14:textId="77777777" w:rsidR="00514C33" w:rsidRDefault="000854E5">
      <w:pPr>
        <w:pStyle w:val="ImageCaption"/>
      </w:pPr>
      <w:r>
        <w:t>Figure S88. Curve-fitting of mixture concentration and observed response (Peak Amplitude - 90 min) in iCell Cardiomyocytes.</w:t>
      </w:r>
    </w:p>
    <w:p w14:paraId="707562AA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6FD3F789" wp14:editId="31CC3509">
            <wp:extent cx="5334000" cy="2667000"/>
            <wp:effectExtent l="0" t="0" r="0" b="0"/>
            <wp:docPr id="89" name="Picture" descr="Figure S89. Curve-fitting of mixture concentration and observed response (Peak Spacing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89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56FA68" w14:textId="77777777" w:rsidR="00514C33" w:rsidRDefault="000854E5">
      <w:pPr>
        <w:pStyle w:val="ImageCaption"/>
      </w:pPr>
      <w:r>
        <w:t>Figure S89. Curve-fitting of mixture concentration and observed response (Peak Spacing - 15 min) in iCell Cardiomyocytes.</w:t>
      </w:r>
    </w:p>
    <w:p w14:paraId="3DD1624A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021B7443" wp14:editId="7247E795">
            <wp:extent cx="5334000" cy="2667000"/>
            <wp:effectExtent l="0" t="0" r="0" b="0"/>
            <wp:docPr id="90" name="Picture" descr="Figure S90. Curve-fitting of mixture concentration and observed response (Peak Spacing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90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B48A0D" w14:textId="77777777" w:rsidR="00514C33" w:rsidRDefault="000854E5">
      <w:pPr>
        <w:pStyle w:val="ImageCaption"/>
      </w:pPr>
      <w:r>
        <w:t>Figu</w:t>
      </w:r>
      <w:r>
        <w:t>re S90. Curve-fitting of mixture concentration and observed response (Peak Spacing - 90 min) in iCell Cardiomyocytes.</w:t>
      </w:r>
    </w:p>
    <w:p w14:paraId="3D20CE0B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4B8C36A4" wp14:editId="5D19178E">
            <wp:extent cx="5334000" cy="2667000"/>
            <wp:effectExtent l="0" t="0" r="0" b="0"/>
            <wp:docPr id="91" name="Picture" descr="Figure S91. Curve-fitting of mixture concentration and observed response (Peak Width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91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8D541D" w14:textId="77777777" w:rsidR="00514C33" w:rsidRDefault="000854E5">
      <w:pPr>
        <w:pStyle w:val="ImageCaption"/>
      </w:pPr>
      <w:r>
        <w:t>Figure S91. Curve-fitting of mixture concentration and observed response (Peak Width - 15 min) in iCell Cardiomyocytes.</w:t>
      </w:r>
    </w:p>
    <w:p w14:paraId="7EE0A763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26A98498" wp14:editId="5050852C">
            <wp:extent cx="5334000" cy="2667000"/>
            <wp:effectExtent l="0" t="0" r="0" b="0"/>
            <wp:docPr id="92" name="Picture" descr="Figure S92. Curve-fitting of mixture concentration and observed response (Peak Width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92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826C6A" w14:textId="77777777" w:rsidR="00514C33" w:rsidRDefault="000854E5">
      <w:pPr>
        <w:pStyle w:val="ImageCaption"/>
      </w:pPr>
      <w:r>
        <w:t>Figure S92. Cu</w:t>
      </w:r>
      <w:r>
        <w:t>rve-fitting of mixture concentration and observed response (Peak Width - 90 min) in iCell Cardiomyocytes.</w:t>
      </w:r>
    </w:p>
    <w:p w14:paraId="2585E445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3C11CD8A" wp14:editId="1206F7D5">
            <wp:extent cx="5334000" cy="2667000"/>
            <wp:effectExtent l="0" t="0" r="0" b="0"/>
            <wp:docPr id="93" name="Picture" descr="Figure S93. Curve-fitting of mixture concentration and observed response (Peak Rise time - 15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93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92E2AA" w14:textId="77777777" w:rsidR="00514C33" w:rsidRDefault="000854E5">
      <w:pPr>
        <w:pStyle w:val="ImageCaption"/>
      </w:pPr>
      <w:r>
        <w:t>Figure S93. Curve-fitting of mixture concentration and observed response (Peak Rise time - 15 min) in iCell Cardiomyocytes.</w:t>
      </w:r>
    </w:p>
    <w:p w14:paraId="4A0E650E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305E71E8" wp14:editId="3244AEB8">
            <wp:extent cx="5334000" cy="2667000"/>
            <wp:effectExtent l="0" t="0" r="0" b="0"/>
            <wp:docPr id="94" name="Picture" descr="Figure S94. Curve-fitting of mixture concentration and observed response (Peak Rise time - 90 min) in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94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47A700" w14:textId="77777777" w:rsidR="00514C33" w:rsidRDefault="000854E5">
      <w:pPr>
        <w:pStyle w:val="ImageCaption"/>
      </w:pPr>
      <w:r>
        <w:t>Figure S94. Curve-fitt</w:t>
      </w:r>
      <w:r>
        <w:t>ing of mixture concentration and observed response (Peak Rise time - 90 min) in iCell Cardiomyocytes.</w:t>
      </w:r>
    </w:p>
    <w:p w14:paraId="48DE6778" w14:textId="77777777" w:rsidR="00514C33" w:rsidRDefault="000854E5">
      <w:r>
        <w:br w:type="page"/>
      </w:r>
    </w:p>
    <w:p w14:paraId="1734307A" w14:textId="77777777" w:rsidR="00514C33" w:rsidRDefault="000854E5">
      <w:pPr>
        <w:pStyle w:val="Heading2"/>
      </w:pPr>
      <w:bookmarkStart w:id="40" w:name="curve-fitting-and-prediction-of-ac50-h-c"/>
      <w:bookmarkStart w:id="41" w:name="_Toc50629321"/>
      <w:r>
        <w:lastRenderedPageBreak/>
        <w:t>Curve-fitting and prediction of AC50-H concentration-response</w:t>
      </w:r>
      <w:bookmarkEnd w:id="40"/>
      <w:bookmarkEnd w:id="41"/>
    </w:p>
    <w:p w14:paraId="48346F8B" w14:textId="77777777" w:rsidR="00514C33" w:rsidRDefault="000854E5">
      <w:pPr>
        <w:pStyle w:val="Heading3"/>
      </w:pPr>
      <w:bookmarkStart w:id="42" w:name="icell-neurons-2"/>
      <w:bookmarkStart w:id="43" w:name="_Toc50629322"/>
      <w:r>
        <w:t>iCell Neurons</w:t>
      </w:r>
      <w:bookmarkEnd w:id="42"/>
      <w:bookmarkEnd w:id="43"/>
    </w:p>
    <w:p w14:paraId="1EA7FC51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0FEF8FBB" wp14:editId="7469A5F6">
            <wp:extent cx="5334000" cy="4364181"/>
            <wp:effectExtent l="0" t="0" r="0" b="0"/>
            <wp:docPr id="95" name="Picture" descr="Figure S95. Comparison of curve-fitting and predicted concentration-response profile for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95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641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877A95" w14:textId="77777777" w:rsidR="00514C33" w:rsidRDefault="000854E5">
      <w:pPr>
        <w:pStyle w:val="ImageCaption"/>
      </w:pPr>
      <w:r>
        <w:t>Figure S95. Comparison of curve-fitting and predicted concentration-respon</w:t>
      </w:r>
      <w:r>
        <w:t>se profile for iCell Neurons.</w:t>
      </w:r>
    </w:p>
    <w:p w14:paraId="417660B9" w14:textId="77777777" w:rsidR="00514C33" w:rsidRDefault="000854E5">
      <w:r>
        <w:br w:type="page"/>
      </w:r>
    </w:p>
    <w:p w14:paraId="756974B1" w14:textId="77777777" w:rsidR="00514C33" w:rsidRDefault="000854E5">
      <w:pPr>
        <w:pStyle w:val="Heading3"/>
      </w:pPr>
      <w:bookmarkStart w:id="44" w:name="huvecs-2"/>
      <w:bookmarkStart w:id="45" w:name="_Toc50629323"/>
      <w:r>
        <w:lastRenderedPageBreak/>
        <w:t>HUVECs</w:t>
      </w:r>
      <w:bookmarkEnd w:id="44"/>
      <w:bookmarkEnd w:id="45"/>
    </w:p>
    <w:p w14:paraId="69AEA22F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1410D4F1" wp14:editId="64C5DDB7">
            <wp:extent cx="5334000" cy="2909454"/>
            <wp:effectExtent l="0" t="0" r="0" b="0"/>
            <wp:docPr id="96" name="Picture" descr="Figure S96. Comparison of curve-fitting and predicted concentration-response profile for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96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9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90D6E3" w14:textId="77777777" w:rsidR="00514C33" w:rsidRDefault="000854E5">
      <w:pPr>
        <w:pStyle w:val="ImageCaption"/>
      </w:pPr>
      <w:r>
        <w:t>Figure S96. Comparison of curve-fitting and predicted concentration-response profile for HUVECs.</w:t>
      </w:r>
    </w:p>
    <w:p w14:paraId="2E90BF4C" w14:textId="77777777" w:rsidR="00514C33" w:rsidRDefault="000854E5">
      <w:r>
        <w:br w:type="page"/>
      </w:r>
    </w:p>
    <w:p w14:paraId="020791C4" w14:textId="77777777" w:rsidR="00514C33" w:rsidRDefault="000854E5">
      <w:pPr>
        <w:pStyle w:val="Heading3"/>
      </w:pPr>
      <w:bookmarkStart w:id="46" w:name="icell-hepatocytes-2"/>
      <w:bookmarkStart w:id="47" w:name="_Toc50629324"/>
      <w:r>
        <w:lastRenderedPageBreak/>
        <w:t>iCell Hepatocytes</w:t>
      </w:r>
      <w:bookmarkEnd w:id="46"/>
      <w:bookmarkEnd w:id="47"/>
    </w:p>
    <w:p w14:paraId="776FC6CB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15D7B037" wp14:editId="0E8FF5B1">
            <wp:extent cx="5334000" cy="2909454"/>
            <wp:effectExtent l="0" t="0" r="0" b="0"/>
            <wp:docPr id="97" name="Picture" descr="Figure S97. Comparison of curve-fitting and predicted concentration-response profile for iCell Hepat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97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9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2A5B9A" w14:textId="77777777" w:rsidR="00514C33" w:rsidRDefault="000854E5">
      <w:pPr>
        <w:pStyle w:val="ImageCaption"/>
      </w:pPr>
      <w:r>
        <w:t>Figure S97. Comparison of curve-fitting and predicted concentration-response profile for iCell Hepatocytes.</w:t>
      </w:r>
    </w:p>
    <w:p w14:paraId="7208E51B" w14:textId="77777777" w:rsidR="00514C33" w:rsidRDefault="000854E5">
      <w:r>
        <w:br w:type="page"/>
      </w:r>
    </w:p>
    <w:p w14:paraId="5A4A258F" w14:textId="77777777" w:rsidR="00514C33" w:rsidRDefault="000854E5">
      <w:pPr>
        <w:pStyle w:val="Heading3"/>
      </w:pPr>
      <w:bookmarkStart w:id="48" w:name="icell-endothelial-cells-2"/>
      <w:bookmarkStart w:id="49" w:name="_Toc50629325"/>
      <w:r>
        <w:lastRenderedPageBreak/>
        <w:t>iCell Endothelial cells</w:t>
      </w:r>
      <w:bookmarkEnd w:id="48"/>
      <w:bookmarkEnd w:id="49"/>
    </w:p>
    <w:p w14:paraId="698FB663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43D13442" wp14:editId="4BCEA137">
            <wp:extent cx="5334000" cy="2909454"/>
            <wp:effectExtent l="0" t="0" r="0" b="0"/>
            <wp:docPr id="98" name="Picture" descr="Figure S98. Comparison of curve-fitting and predicted concentration-response profile for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98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94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54F331" w14:textId="77777777" w:rsidR="00514C33" w:rsidRDefault="000854E5">
      <w:pPr>
        <w:pStyle w:val="ImageCaption"/>
      </w:pPr>
      <w:r>
        <w:t>Figure S98. Comparison of curve-fitting and predicted concentration-response profile for iCell Endothelial cells.</w:t>
      </w:r>
    </w:p>
    <w:p w14:paraId="5B0288F9" w14:textId="77777777" w:rsidR="00514C33" w:rsidRDefault="000854E5">
      <w:r>
        <w:br w:type="page"/>
      </w:r>
    </w:p>
    <w:p w14:paraId="0B4DA10F" w14:textId="77777777" w:rsidR="00514C33" w:rsidRDefault="000854E5">
      <w:pPr>
        <w:pStyle w:val="Heading3"/>
      </w:pPr>
      <w:bookmarkStart w:id="50" w:name="icell-cardiomyocytes-2"/>
      <w:bookmarkStart w:id="51" w:name="_Toc50629326"/>
      <w:r>
        <w:lastRenderedPageBreak/>
        <w:t>iCel</w:t>
      </w:r>
      <w:r>
        <w:t>l Cardiomyocytes</w:t>
      </w:r>
      <w:bookmarkEnd w:id="50"/>
      <w:bookmarkEnd w:id="51"/>
    </w:p>
    <w:p w14:paraId="3C2885CE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510BA1A2" wp14:editId="464497D9">
            <wp:extent cx="5334000" cy="5818909"/>
            <wp:effectExtent l="0" t="0" r="0" b="0"/>
            <wp:docPr id="99" name="Picture" descr="Figure S99. Comparison of curve-fitting and predicted concentration-response profile for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99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18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A20301" w14:textId="77777777" w:rsidR="00514C33" w:rsidRDefault="000854E5">
      <w:pPr>
        <w:pStyle w:val="ImageCaption"/>
      </w:pPr>
      <w:r>
        <w:t>Figure S99. Comparison of curve-fitting and predicted concentration-response profile for iCell Cardiomyocytes.</w:t>
      </w:r>
    </w:p>
    <w:p w14:paraId="575A2F07" w14:textId="77777777" w:rsidR="00514C33" w:rsidRDefault="000854E5">
      <w:r>
        <w:br w:type="page"/>
      </w:r>
    </w:p>
    <w:p w14:paraId="39CB0E83" w14:textId="77777777" w:rsidR="00514C33" w:rsidRDefault="000854E5">
      <w:pPr>
        <w:pStyle w:val="Heading2"/>
      </w:pPr>
      <w:bookmarkStart w:id="52" w:name="estimation-of-the-margin-of-exposure-und"/>
      <w:bookmarkStart w:id="53" w:name="_Toc50629327"/>
      <w:r>
        <w:lastRenderedPageBreak/>
        <w:t>Estimation of the margin of exposure under AC50-H exposure</w:t>
      </w:r>
      <w:bookmarkEnd w:id="52"/>
      <w:bookmarkEnd w:id="53"/>
    </w:p>
    <w:p w14:paraId="3DF891CE" w14:textId="77777777" w:rsidR="00514C33" w:rsidRDefault="000854E5">
      <w:pPr>
        <w:pStyle w:val="Heading3"/>
      </w:pPr>
      <w:bookmarkStart w:id="54" w:name="icell-neurons-3"/>
      <w:bookmarkStart w:id="55" w:name="_Toc50629328"/>
      <w:r>
        <w:t>iCell Neurons</w:t>
      </w:r>
      <w:bookmarkEnd w:id="54"/>
      <w:bookmarkEnd w:id="55"/>
    </w:p>
    <w:p w14:paraId="03FE59FD" w14:textId="77777777" w:rsidR="00514C33" w:rsidRDefault="000854E5">
      <w:pPr>
        <w:pStyle w:val="FirstParagraph"/>
      </w:pPr>
      <w:r>
        <w:rPr>
          <w:noProof/>
        </w:rPr>
        <w:drawing>
          <wp:inline distT="0" distB="0" distL="0" distR="0" wp14:anchorId="50822B0F" wp14:editId="2CBAC660">
            <wp:extent cx="5334000" cy="3556000"/>
            <wp:effectExtent l="0" t="0" r="0" b="0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00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FCF03B2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1459283F" wp14:editId="3B69A46C">
            <wp:extent cx="5334000" cy="1778000"/>
            <wp:effectExtent l="0" t="0" r="0" b="0"/>
            <wp:docPr id="101" name="Picture" descr="Figure S100. The estimation of the margin of exposure for cytotoxicity phenotypes in the iCell Neuron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01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7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CD93C3" w14:textId="77777777" w:rsidR="00514C33" w:rsidRDefault="000854E5">
      <w:pPr>
        <w:pStyle w:val="ImageCaption"/>
      </w:pPr>
      <w:r>
        <w:t>Figure S100. The estimation of the margin of ex</w:t>
      </w:r>
      <w:r>
        <w:t>posure for cytotoxicity phenotypes in the iCell Neurons.</w:t>
      </w:r>
    </w:p>
    <w:p w14:paraId="10AA805A" w14:textId="77777777" w:rsidR="00514C33" w:rsidRDefault="000854E5">
      <w:r>
        <w:br w:type="page"/>
      </w:r>
    </w:p>
    <w:p w14:paraId="780AAE5F" w14:textId="77777777" w:rsidR="00514C33" w:rsidRDefault="000854E5">
      <w:pPr>
        <w:pStyle w:val="Heading3"/>
      </w:pPr>
      <w:bookmarkStart w:id="56" w:name="huvecs-3"/>
      <w:bookmarkStart w:id="57" w:name="_Toc50629329"/>
      <w:r>
        <w:lastRenderedPageBreak/>
        <w:t>HUVECs</w:t>
      </w:r>
      <w:bookmarkEnd w:id="56"/>
      <w:bookmarkEnd w:id="57"/>
    </w:p>
    <w:p w14:paraId="4CD05CC2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5ED58B2A" wp14:editId="4148B27C">
            <wp:extent cx="5334000" cy="3556000"/>
            <wp:effectExtent l="0" t="0" r="0" b="0"/>
            <wp:docPr id="102" name="Picture" descr="Figure S101. The estimation of the margin of exposure for cytotoxicity phenotypes in the HUVEC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02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0836E31" w14:textId="77777777" w:rsidR="00514C33" w:rsidRDefault="000854E5">
      <w:pPr>
        <w:pStyle w:val="ImageCaption"/>
      </w:pPr>
      <w:r>
        <w:t>Figure S101. The estimation of the margin of exposure for cytotoxicity phenotypes in the HUVECs.</w:t>
      </w:r>
    </w:p>
    <w:p w14:paraId="7D274755" w14:textId="77777777" w:rsidR="00514C33" w:rsidRDefault="000854E5">
      <w:pPr>
        <w:pStyle w:val="Heading3"/>
      </w:pPr>
      <w:bookmarkStart w:id="58" w:name="icell-hepatocytes-3"/>
      <w:bookmarkStart w:id="59" w:name="_Toc50629330"/>
      <w:r>
        <w:lastRenderedPageBreak/>
        <w:t>iCell Hepatocytes</w:t>
      </w:r>
      <w:bookmarkEnd w:id="58"/>
      <w:bookmarkEnd w:id="59"/>
    </w:p>
    <w:p w14:paraId="66E879B1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1CF40BED" wp14:editId="597A4482">
            <wp:extent cx="5334000" cy="3556000"/>
            <wp:effectExtent l="0" t="0" r="0" b="0"/>
            <wp:docPr id="103" name="Picture" descr="Figure S102. The estimation of the margin of exposure for cytotoxicity phenotypes in the iCell Hepat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03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F917834" w14:textId="77777777" w:rsidR="00514C33" w:rsidRDefault="000854E5">
      <w:pPr>
        <w:pStyle w:val="ImageCaption"/>
      </w:pPr>
      <w:r>
        <w:t xml:space="preserve">Figure S102. The estimation of the margin of exposure for cytotoxicity </w:t>
      </w:r>
      <w:r>
        <w:t>phenotypes in the iCell Hepatocytes.</w:t>
      </w:r>
    </w:p>
    <w:p w14:paraId="0ABD5B3B" w14:textId="77777777" w:rsidR="00514C33" w:rsidRDefault="000854E5">
      <w:pPr>
        <w:pStyle w:val="Heading3"/>
      </w:pPr>
      <w:bookmarkStart w:id="60" w:name="icell-endothelial-cells-3"/>
      <w:bookmarkStart w:id="61" w:name="_Toc50629331"/>
      <w:r>
        <w:lastRenderedPageBreak/>
        <w:t>iCell Endothelial cells</w:t>
      </w:r>
      <w:bookmarkEnd w:id="60"/>
      <w:bookmarkEnd w:id="61"/>
    </w:p>
    <w:p w14:paraId="1D618F1F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42A31F05" wp14:editId="06E9DCF5">
            <wp:extent cx="5334000" cy="3556000"/>
            <wp:effectExtent l="0" t="0" r="0" b="0"/>
            <wp:docPr id="104" name="Picture" descr="Figure S103. The estimation of the margin of exposure for cytotoxicity phenotypes in the iCell Endothelial cell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04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2BC63F1" w14:textId="77777777" w:rsidR="00514C33" w:rsidRDefault="000854E5">
      <w:pPr>
        <w:pStyle w:val="ImageCaption"/>
      </w:pPr>
      <w:r>
        <w:t>Figure S103. The estimation of the margin of exposure for cytotoxicity phenotypes in the iCell Endothelial cells.</w:t>
      </w:r>
    </w:p>
    <w:p w14:paraId="5052D98F" w14:textId="77777777" w:rsidR="00514C33" w:rsidRDefault="000854E5">
      <w:pPr>
        <w:pStyle w:val="Heading3"/>
      </w:pPr>
      <w:bookmarkStart w:id="62" w:name="icell-cardiomyocytes-3"/>
      <w:bookmarkStart w:id="63" w:name="_Toc50629332"/>
      <w:r>
        <w:lastRenderedPageBreak/>
        <w:t>iCell Cardiomyocytes</w:t>
      </w:r>
      <w:bookmarkEnd w:id="62"/>
      <w:bookmarkEnd w:id="63"/>
    </w:p>
    <w:p w14:paraId="157127F5" w14:textId="77777777" w:rsidR="00514C33" w:rsidRDefault="000854E5">
      <w:pPr>
        <w:pStyle w:val="CaptionedFigure"/>
      </w:pPr>
      <w:r>
        <w:rPr>
          <w:noProof/>
        </w:rPr>
        <w:drawing>
          <wp:inline distT="0" distB="0" distL="0" distR="0" wp14:anchorId="54CE6A2F" wp14:editId="0DCC7C59">
            <wp:extent cx="5334000" cy="3556000"/>
            <wp:effectExtent l="0" t="0" r="0" b="0"/>
            <wp:docPr id="105" name="Picture" descr="Figure S104. The estimation of the margin of exposure for cytotoxicity phenotypes in the iCell Cardiomyocytes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05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168FC9" w14:textId="77777777" w:rsidR="00514C33" w:rsidRDefault="000854E5">
      <w:pPr>
        <w:pStyle w:val="ImageCaption"/>
      </w:pPr>
      <w:r>
        <w:t>Figure S104. The estimation of the margin of exposure for cytotoxicity phenotypes in the iCell Cardiomyocytes.</w:t>
      </w:r>
    </w:p>
    <w:p w14:paraId="4996EB2F" w14:textId="77777777" w:rsidR="00514C33" w:rsidRDefault="000854E5">
      <w:pPr>
        <w:pStyle w:val="CaptionedFigure"/>
      </w:pPr>
      <w:r>
        <w:rPr>
          <w:noProof/>
        </w:rPr>
        <w:lastRenderedPageBreak/>
        <w:drawing>
          <wp:inline distT="0" distB="0" distL="0" distR="0" wp14:anchorId="78CB0BB0" wp14:editId="208C6955">
            <wp:extent cx="5334000" cy="3556000"/>
            <wp:effectExtent l="0" t="0" r="0" b="0"/>
            <wp:docPr id="106" name="Picture" descr="Figure S104. The estimation of the margin of exposure for cytotoxicity phenotypes in the iCell Cardiomyocytes (cont.)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plots/suppl/FigS106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C949C2" w14:textId="77777777" w:rsidR="00514C33" w:rsidRDefault="000854E5">
      <w:pPr>
        <w:pStyle w:val="ImageCaption"/>
      </w:pPr>
      <w:r>
        <w:t>Figure</w:t>
      </w:r>
      <w:r>
        <w:t xml:space="preserve"> S104. The estimation of the margin of exposure for cytotoxicity phenotypes in the iCell Cardiomyocytes (cont.).</w:t>
      </w:r>
    </w:p>
    <w:p w14:paraId="6E1F6F97" w14:textId="77777777" w:rsidR="00514C33" w:rsidRDefault="000854E5">
      <w:pPr>
        <w:pStyle w:val="Heading1"/>
      </w:pPr>
      <w:bookmarkStart w:id="64" w:name="session-information"/>
      <w:bookmarkStart w:id="65" w:name="_Toc50629333"/>
      <w:r>
        <w:t>Session Information</w:t>
      </w:r>
      <w:bookmarkEnd w:id="64"/>
      <w:bookmarkEnd w:id="65"/>
    </w:p>
    <w:p w14:paraId="4708E512" w14:textId="77777777" w:rsidR="00514C33" w:rsidRDefault="000854E5">
      <w:pPr>
        <w:pStyle w:val="SourceCode"/>
      </w:pPr>
      <w:r>
        <w:rPr>
          <w:rStyle w:val="VerbatimChar"/>
        </w:rPr>
        <w:t>─ Session info ───────────────────────────────────────────────────────────────</w:t>
      </w:r>
      <w:r>
        <w:br/>
      </w:r>
      <w:r>
        <w:rPr>
          <w:rStyle w:val="VerbatimChar"/>
        </w:rPr>
        <w:t xml:space="preserve"> setting  value                       </w:t>
      </w:r>
      <w:r>
        <w:br/>
      </w:r>
      <w:r>
        <w:rPr>
          <w:rStyle w:val="VerbatimChar"/>
        </w:rPr>
        <w:t xml:space="preserve"> vers</w:t>
      </w:r>
      <w:r>
        <w:rPr>
          <w:rStyle w:val="VerbatimChar"/>
        </w:rPr>
        <w:t>ion  R version 3.6.1 (2019-07-05)</w:t>
      </w:r>
      <w:r>
        <w:br/>
      </w:r>
      <w:r>
        <w:rPr>
          <w:rStyle w:val="VerbatimChar"/>
        </w:rPr>
        <w:t xml:space="preserve"> os       macOS Mojave 10.14.6        </w:t>
      </w:r>
      <w:r>
        <w:br/>
      </w:r>
      <w:r>
        <w:rPr>
          <w:rStyle w:val="VerbatimChar"/>
        </w:rPr>
        <w:t xml:space="preserve"> system   x86_64, darwin15.6.0        </w:t>
      </w:r>
      <w:r>
        <w:br/>
      </w:r>
      <w:r>
        <w:rPr>
          <w:rStyle w:val="VerbatimChar"/>
        </w:rPr>
        <w:t xml:space="preserve"> ui       X11                         </w:t>
      </w:r>
      <w:r>
        <w:br/>
      </w:r>
      <w:r>
        <w:rPr>
          <w:rStyle w:val="VerbatimChar"/>
        </w:rPr>
        <w:t xml:space="preserve"> language (EN)                        </w:t>
      </w:r>
      <w:r>
        <w:br/>
      </w:r>
      <w:r>
        <w:rPr>
          <w:rStyle w:val="VerbatimChar"/>
        </w:rPr>
        <w:t xml:space="preserve"> collate  en_US.UTF-8                 </w:t>
      </w:r>
      <w:r>
        <w:br/>
      </w:r>
      <w:r>
        <w:rPr>
          <w:rStyle w:val="VerbatimChar"/>
        </w:rPr>
        <w:t xml:space="preserve"> ctype    en_US.UTF-8      </w:t>
      </w:r>
      <w:r>
        <w:rPr>
          <w:rStyle w:val="VerbatimChar"/>
        </w:rPr>
        <w:t xml:space="preserve">           </w:t>
      </w:r>
      <w:r>
        <w:br/>
      </w:r>
      <w:r>
        <w:rPr>
          <w:rStyle w:val="VerbatimChar"/>
        </w:rPr>
        <w:t xml:space="preserve"> tz       America/Chicago             </w:t>
      </w:r>
      <w:r>
        <w:br/>
      </w:r>
      <w:r>
        <w:rPr>
          <w:rStyle w:val="VerbatimChar"/>
        </w:rPr>
        <w:t xml:space="preserve"> date     2020-09-10                  </w:t>
      </w:r>
      <w:r>
        <w:br/>
      </w:r>
      <w:r>
        <w:br/>
      </w:r>
      <w:r>
        <w:rPr>
          <w:rStyle w:val="VerbatimChar"/>
        </w:rPr>
        <w:t>─ Packages ───────────────────────────────────────────────────────────────────</w:t>
      </w:r>
      <w:r>
        <w:br/>
      </w:r>
      <w:r>
        <w:rPr>
          <w:rStyle w:val="VerbatimChar"/>
        </w:rPr>
        <w:t xml:space="preserve"> package              * version date       lib source        </w:t>
      </w:r>
      <w:r>
        <w:br/>
      </w:r>
      <w:r>
        <w:rPr>
          <w:rStyle w:val="VerbatimChar"/>
        </w:rPr>
        <w:t xml:space="preserve"> assertthat             0.2.1   2019-03-21 [1] CRAN (R 3.6.0)</w:t>
      </w:r>
      <w:r>
        <w:br/>
      </w:r>
      <w:r>
        <w:rPr>
          <w:rStyle w:val="VerbatimChar"/>
        </w:rPr>
        <w:t xml:space="preserve"> backports              1.1.5   2019-10-02 [1] CRAN (R 3.6.0)</w:t>
      </w:r>
      <w:r>
        <w:br/>
      </w:r>
      <w:r>
        <w:rPr>
          <w:rStyle w:val="VerbatimChar"/>
        </w:rPr>
        <w:t xml:space="preserve"> bayestestR           * 0.5.2   2020-02-12 [1] CRAN (R 3.6.0)</w:t>
      </w:r>
      <w:r>
        <w:br/>
      </w:r>
      <w:r>
        <w:rPr>
          <w:rStyle w:val="VerbatimChar"/>
        </w:rPr>
        <w:t xml:space="preserve"> broom  </w:t>
      </w:r>
      <w:r>
        <w:rPr>
          <w:rStyle w:val="VerbatimChar"/>
        </w:rPr>
        <w:t xml:space="preserve">                0.7.0   2020-07-09 [1] CRAN (R 3.6.2)</w:t>
      </w:r>
      <w:r>
        <w:br/>
      </w:r>
      <w:r>
        <w:rPr>
          <w:rStyle w:val="VerbatimChar"/>
        </w:rPr>
        <w:t xml:space="preserve"> callr                  3.4.0   2019-12-09 [1] CRAN (R 3.6.0)</w:t>
      </w:r>
      <w:r>
        <w:br/>
      </w:r>
      <w:r>
        <w:rPr>
          <w:rStyle w:val="VerbatimChar"/>
        </w:rPr>
        <w:t xml:space="preserve"> cellranger             1.1.0   2016-07-27 [1] CRAN (R 3.6.0)</w:t>
      </w:r>
      <w:r>
        <w:br/>
      </w:r>
      <w:r>
        <w:rPr>
          <w:rStyle w:val="VerbatimChar"/>
        </w:rPr>
        <w:lastRenderedPageBreak/>
        <w:t xml:space="preserve"> cli                    2.0.0   2019-12-09 [1] CRAN (R 3.6.0)</w:t>
      </w:r>
      <w:r>
        <w:br/>
      </w:r>
      <w:r>
        <w:rPr>
          <w:rStyle w:val="VerbatimChar"/>
        </w:rPr>
        <w:t xml:space="preserve"> colorspace     </w:t>
      </w:r>
      <w:r>
        <w:rPr>
          <w:rStyle w:val="VerbatimChar"/>
        </w:rPr>
        <w:t xml:space="preserve">        1.4-1   2019-03-18 [1] CRAN (R 3.6.0)</w:t>
      </w:r>
      <w:r>
        <w:br/>
      </w:r>
      <w:r>
        <w:rPr>
          <w:rStyle w:val="VerbatimChar"/>
        </w:rPr>
        <w:t xml:space="preserve"> cowplot              * 1.0.0   2019-07-11 [1] CRAN (R 3.6.0)</w:t>
      </w:r>
      <w:r>
        <w:br/>
      </w:r>
      <w:r>
        <w:rPr>
          <w:rStyle w:val="VerbatimChar"/>
        </w:rPr>
        <w:t xml:space="preserve"> crayon                 1.3.4   2017-09-16 [1] CRAN (R 3.6.0)</w:t>
      </w:r>
      <w:r>
        <w:br/>
      </w:r>
      <w:r>
        <w:rPr>
          <w:rStyle w:val="VerbatimChar"/>
        </w:rPr>
        <w:t xml:space="preserve"> DBI                    1.1.0   2019-12-15 [1] CRAN (R 3.6.0)</w:t>
      </w:r>
      <w:r>
        <w:br/>
      </w:r>
      <w:r>
        <w:rPr>
          <w:rStyle w:val="VerbatimChar"/>
        </w:rPr>
        <w:t xml:space="preserve"> dbplyr                 </w:t>
      </w:r>
      <w:r>
        <w:rPr>
          <w:rStyle w:val="VerbatimChar"/>
        </w:rPr>
        <w:t>1.4.2   2019-06-17 [1] CRAN (R 3.6.0)</w:t>
      </w:r>
      <w:r>
        <w:br/>
      </w:r>
      <w:r>
        <w:rPr>
          <w:rStyle w:val="VerbatimChar"/>
        </w:rPr>
        <w:t xml:space="preserve"> desc                   1.2.0   2018-05-01 [1] CRAN (R 3.6.0)</w:t>
      </w:r>
      <w:r>
        <w:br/>
      </w:r>
      <w:r>
        <w:rPr>
          <w:rStyle w:val="VerbatimChar"/>
        </w:rPr>
        <w:t xml:space="preserve"> devtools               2.2.1   2019-09-24 [1] CRAN (R 3.6.0)</w:t>
      </w:r>
      <w:r>
        <w:br/>
      </w:r>
      <w:r>
        <w:rPr>
          <w:rStyle w:val="VerbatimChar"/>
        </w:rPr>
        <w:t xml:space="preserve"> digest                 0.6.23  2019-11-23 [1] CRAN (R 3.6.0)</w:t>
      </w:r>
      <w:r>
        <w:br/>
      </w:r>
      <w:r>
        <w:rPr>
          <w:rStyle w:val="VerbatimChar"/>
        </w:rPr>
        <w:t xml:space="preserve"> dplyr                * 0.8.3   </w:t>
      </w:r>
      <w:r>
        <w:rPr>
          <w:rStyle w:val="VerbatimChar"/>
        </w:rPr>
        <w:t>2019-07-04 [1] CRAN (R 3.6.0)</w:t>
      </w:r>
      <w:r>
        <w:br/>
      </w:r>
      <w:r>
        <w:rPr>
          <w:rStyle w:val="VerbatimChar"/>
        </w:rPr>
        <w:t xml:space="preserve"> ellipsis               0.3.0   2019-09-20 [1] CRAN (R 3.6.0)</w:t>
      </w:r>
      <w:r>
        <w:br/>
      </w:r>
      <w:r>
        <w:rPr>
          <w:rStyle w:val="VerbatimChar"/>
        </w:rPr>
        <w:t xml:space="preserve"> evaluate               0.14    2019-05-28 [1] CRAN (R 3.6.0)</w:t>
      </w:r>
      <w:r>
        <w:br/>
      </w:r>
      <w:r>
        <w:rPr>
          <w:rStyle w:val="VerbatimChar"/>
        </w:rPr>
        <w:t xml:space="preserve"> fansi                  0.4.0   2018-10-05 [1] CRAN (R 3.6.0)</w:t>
      </w:r>
      <w:r>
        <w:br/>
      </w:r>
      <w:r>
        <w:rPr>
          <w:rStyle w:val="VerbatimChar"/>
        </w:rPr>
        <w:t xml:space="preserve"> forcats              * 0.4.0   2019-02-</w:t>
      </w:r>
      <w:r>
        <w:rPr>
          <w:rStyle w:val="VerbatimChar"/>
        </w:rPr>
        <w:t>17 [1] CRAN (R 3.6.0)</w:t>
      </w:r>
      <w:r>
        <w:br/>
      </w:r>
      <w:r>
        <w:rPr>
          <w:rStyle w:val="VerbatimChar"/>
        </w:rPr>
        <w:t xml:space="preserve"> fs                     1.3.1   2019-05-06 [1] CRAN (R 3.6.0)</w:t>
      </w:r>
      <w:r>
        <w:br/>
      </w:r>
      <w:r>
        <w:rPr>
          <w:rStyle w:val="VerbatimChar"/>
        </w:rPr>
        <w:t xml:space="preserve"> generics               0.0.2   2018-11-29 [1] CRAN (R 3.6.0)</w:t>
      </w:r>
      <w:r>
        <w:br/>
      </w:r>
      <w:r>
        <w:rPr>
          <w:rStyle w:val="VerbatimChar"/>
        </w:rPr>
        <w:t xml:space="preserve"> ggfittext              0.9.0   2020-06-14 [1] CRAN (R 3.6.2)</w:t>
      </w:r>
      <w:r>
        <w:br/>
      </w:r>
      <w:r>
        <w:rPr>
          <w:rStyle w:val="VerbatimChar"/>
        </w:rPr>
        <w:t xml:space="preserve"> ggplot2              * 3.3.2   2020-06-19 [1] C</w:t>
      </w:r>
      <w:r>
        <w:rPr>
          <w:rStyle w:val="VerbatimChar"/>
        </w:rPr>
        <w:t>RAN (R 3.6.2)</w:t>
      </w:r>
      <w:r>
        <w:br/>
      </w:r>
      <w:r>
        <w:rPr>
          <w:rStyle w:val="VerbatimChar"/>
        </w:rPr>
        <w:t xml:space="preserve"> ggpubr               * 0.2.5   2020-02-13 [1] CRAN (R 3.6.0)</w:t>
      </w:r>
      <w:r>
        <w:br/>
      </w:r>
      <w:r>
        <w:rPr>
          <w:rStyle w:val="VerbatimChar"/>
        </w:rPr>
        <w:t xml:space="preserve"> ggridges             * 0.5.1   2018-09-27 [1] CRAN (R 3.6.0)</w:t>
      </w:r>
      <w:r>
        <w:br/>
      </w:r>
      <w:r>
        <w:rPr>
          <w:rStyle w:val="VerbatimChar"/>
        </w:rPr>
        <w:t xml:space="preserve"> ggsignif               0.6.0   2019-08-08 [1] CRAN (R 3.6.0)</w:t>
      </w:r>
      <w:r>
        <w:br/>
      </w:r>
      <w:r>
        <w:rPr>
          <w:rStyle w:val="VerbatimChar"/>
        </w:rPr>
        <w:t xml:space="preserve"> glue                   1.3.1   2019-03-12 [1] CRAN (R 3</w:t>
      </w:r>
      <w:r>
        <w:rPr>
          <w:rStyle w:val="VerbatimChar"/>
        </w:rPr>
        <w:t>.6.0)</w:t>
      </w:r>
      <w:r>
        <w:br/>
      </w:r>
      <w:r>
        <w:rPr>
          <w:rStyle w:val="VerbatimChar"/>
        </w:rPr>
        <w:t xml:space="preserve"> gridExtra            * 2.3     2017-09-09 [1] CRAN (R 3.6.0)</w:t>
      </w:r>
      <w:r>
        <w:br/>
      </w:r>
      <w:r>
        <w:rPr>
          <w:rStyle w:val="VerbatimChar"/>
        </w:rPr>
        <w:t xml:space="preserve"> gtable                 0.3.0   2019-03-25 [1] CRAN (R 3.6.0)</w:t>
      </w:r>
      <w:r>
        <w:br/>
      </w:r>
      <w:r>
        <w:rPr>
          <w:rStyle w:val="VerbatimChar"/>
        </w:rPr>
        <w:t xml:space="preserve"> haven                  2.2.0   2019-11-08 [1] CRAN (R 3.6.0)</w:t>
      </w:r>
      <w:r>
        <w:br/>
      </w:r>
      <w:r>
        <w:rPr>
          <w:rStyle w:val="VerbatimChar"/>
        </w:rPr>
        <w:t xml:space="preserve"> highr                  0.8     2019-03-20 [1] CRAN (R 3.6.0)</w:t>
      </w:r>
      <w:r>
        <w:br/>
      </w:r>
      <w:r>
        <w:rPr>
          <w:rStyle w:val="VerbatimChar"/>
        </w:rPr>
        <w:t xml:space="preserve"> h</w:t>
      </w:r>
      <w:r>
        <w:rPr>
          <w:rStyle w:val="VerbatimChar"/>
        </w:rPr>
        <w:t>ms                    0.5.2   2019-10-30 [1] CRAN (R 3.6.0)</w:t>
      </w:r>
      <w:r>
        <w:br/>
      </w:r>
      <w:r>
        <w:rPr>
          <w:rStyle w:val="VerbatimChar"/>
        </w:rPr>
        <w:t xml:space="preserve"> htmltools              0.4.0   2019-10-04 [1] CRAN (R 3.6.0)</w:t>
      </w:r>
      <w:r>
        <w:br/>
      </w:r>
      <w:r>
        <w:rPr>
          <w:rStyle w:val="VerbatimChar"/>
        </w:rPr>
        <w:t xml:space="preserve"> httr                   1.4.1   2019-08-05 [1] CRAN (R 3.6.0)</w:t>
      </w:r>
      <w:r>
        <w:br/>
      </w:r>
      <w:r>
        <w:rPr>
          <w:rStyle w:val="VerbatimChar"/>
        </w:rPr>
        <w:t xml:space="preserve"> inline                 0.3.15  2018-05-18 [1] CRAN (R 3.6.0)</w:t>
      </w:r>
      <w:r>
        <w:br/>
      </w:r>
      <w:r>
        <w:rPr>
          <w:rStyle w:val="VerbatimChar"/>
        </w:rPr>
        <w:t xml:space="preserve"> insight  </w:t>
      </w:r>
      <w:r>
        <w:rPr>
          <w:rStyle w:val="VerbatimChar"/>
        </w:rPr>
        <w:t xml:space="preserve">              0.8.1   2020-02-02 [1] CRAN (R 3.6.0)</w:t>
      </w:r>
      <w:r>
        <w:br/>
      </w:r>
      <w:r>
        <w:rPr>
          <w:rStyle w:val="VerbatimChar"/>
        </w:rPr>
        <w:t xml:space="preserve"> jpeg                 * 0.1-8.1 2019-10-24 [1] CRAN (R 3.6.0)</w:t>
      </w:r>
      <w:r>
        <w:br/>
      </w:r>
      <w:r>
        <w:rPr>
          <w:rStyle w:val="VerbatimChar"/>
        </w:rPr>
        <w:t xml:space="preserve"> jsonlite               1.6     2018-12-07 [1] CRAN (R 3.6.0)</w:t>
      </w:r>
      <w:r>
        <w:br/>
      </w:r>
      <w:r>
        <w:rPr>
          <w:rStyle w:val="VerbatimChar"/>
        </w:rPr>
        <w:t xml:space="preserve"> knitr                * 1.26    2019-11-12 [1] CRAN (R 3.6.0)</w:t>
      </w:r>
      <w:r>
        <w:br/>
      </w:r>
      <w:r>
        <w:rPr>
          <w:rStyle w:val="VerbatimChar"/>
        </w:rPr>
        <w:t xml:space="preserve"> lattice          </w:t>
      </w:r>
      <w:r>
        <w:rPr>
          <w:rStyle w:val="VerbatimChar"/>
        </w:rPr>
        <w:t xml:space="preserve">      0.20-38 2018-11-04 [2] CRAN (R 3.6.1)</w:t>
      </w:r>
      <w:r>
        <w:br/>
      </w:r>
      <w:r>
        <w:rPr>
          <w:rStyle w:val="VerbatimChar"/>
        </w:rPr>
        <w:t xml:space="preserve"> lifecycle              0.2.0   2020-03-06 [1] CRAN (R 3.6.0)</w:t>
      </w:r>
      <w:r>
        <w:br/>
      </w:r>
      <w:r>
        <w:rPr>
          <w:rStyle w:val="VerbatimChar"/>
        </w:rPr>
        <w:t xml:space="preserve"> loo                    2.2.0   2019-12-19 [1] CRAN (R 3.6.0)</w:t>
      </w:r>
      <w:r>
        <w:br/>
      </w:r>
      <w:r>
        <w:rPr>
          <w:rStyle w:val="VerbatimChar"/>
        </w:rPr>
        <w:t xml:space="preserve"> lubridate              1.7.9   2020-06-08 [1] CRAN (R 3.6.2)</w:t>
      </w:r>
      <w:r>
        <w:br/>
      </w:r>
      <w:r>
        <w:rPr>
          <w:rStyle w:val="VerbatimChar"/>
        </w:rPr>
        <w:t xml:space="preserve"> magrittr             * 1.</w:t>
      </w:r>
      <w:r>
        <w:rPr>
          <w:rStyle w:val="VerbatimChar"/>
        </w:rPr>
        <w:t>5     2014-11-22 [1] CRAN (R 3.6.0)</w:t>
      </w:r>
      <w:r>
        <w:br/>
      </w:r>
      <w:r>
        <w:rPr>
          <w:rStyle w:val="VerbatimChar"/>
        </w:rPr>
        <w:t xml:space="preserve"> matrixStats            0.55.0  2019-09-07 [1] CRAN (R 3.6.0)</w:t>
      </w:r>
      <w:r>
        <w:br/>
      </w:r>
      <w:r>
        <w:rPr>
          <w:rStyle w:val="VerbatimChar"/>
        </w:rPr>
        <w:t xml:space="preserve"> memoise                1.1.0   2017-04-21 [1] CRAN (R 3.6.0)</w:t>
      </w:r>
      <w:r>
        <w:br/>
      </w:r>
      <w:r>
        <w:rPr>
          <w:rStyle w:val="VerbatimChar"/>
        </w:rPr>
        <w:t xml:space="preserve"> modelr                 0.1.5   2019-08-08 [1] CRAN (R 3.6.0)</w:t>
      </w:r>
      <w:r>
        <w:br/>
      </w:r>
      <w:r>
        <w:rPr>
          <w:rStyle w:val="VerbatimChar"/>
        </w:rPr>
        <w:t xml:space="preserve"> munsell                0.5.0   2018-06-12 [1] CRAN (R 3.6.0)</w:t>
      </w:r>
      <w:r>
        <w:br/>
      </w:r>
      <w:r>
        <w:rPr>
          <w:rStyle w:val="VerbatimChar"/>
        </w:rPr>
        <w:t xml:space="preserve"> PerformanceAnalytics * 2.0.4   2020-02-06 [1] CRAN (R 3.6.0)</w:t>
      </w:r>
      <w:r>
        <w:br/>
      </w:r>
      <w:r>
        <w:rPr>
          <w:rStyle w:val="VerbatimChar"/>
        </w:rPr>
        <w:t xml:space="preserve"> pillar                 1.4.3   2019-12-20 [1] CRAN (R 3.6.0)</w:t>
      </w:r>
      <w:r>
        <w:br/>
      </w:r>
      <w:r>
        <w:rPr>
          <w:rStyle w:val="VerbatimChar"/>
        </w:rPr>
        <w:t xml:space="preserve"> pkgbuil</w:t>
      </w:r>
      <w:r>
        <w:rPr>
          <w:rStyle w:val="VerbatimChar"/>
        </w:rPr>
        <w:t>d               1.0.6   2019-10-09 [1] CRAN (R 3.6.0)</w:t>
      </w:r>
      <w:r>
        <w:br/>
      </w:r>
      <w:r>
        <w:rPr>
          <w:rStyle w:val="VerbatimChar"/>
        </w:rPr>
        <w:t xml:space="preserve"> pkgconfig              2.0.3   2019-09-22 [1] CRAN (R 3.6.0)</w:t>
      </w:r>
      <w:r>
        <w:br/>
      </w:r>
      <w:r>
        <w:rPr>
          <w:rStyle w:val="VerbatimChar"/>
        </w:rPr>
        <w:t xml:space="preserve"> pkgload                1.0.2   2018-10-29 [1] CRAN (R 3.6.0)</w:t>
      </w:r>
      <w:r>
        <w:br/>
      </w:r>
      <w:r>
        <w:rPr>
          <w:rStyle w:val="VerbatimChar"/>
        </w:rPr>
        <w:t xml:space="preserve"> plyr                   1.8.6   2020-03-03 [1] CRAN (R 3.6.0)</w:t>
      </w:r>
      <w:r>
        <w:br/>
      </w:r>
      <w:r>
        <w:rPr>
          <w:rStyle w:val="VerbatimChar"/>
        </w:rPr>
        <w:t xml:space="preserve"> png            </w:t>
      </w:r>
      <w:r>
        <w:rPr>
          <w:rStyle w:val="VerbatimChar"/>
        </w:rPr>
        <w:t xml:space="preserve">        0.1-7   2013-12-03 [1] CRAN (R 3.6.0)</w:t>
      </w:r>
      <w:r>
        <w:br/>
      </w:r>
      <w:r>
        <w:rPr>
          <w:rStyle w:val="VerbatimChar"/>
        </w:rPr>
        <w:lastRenderedPageBreak/>
        <w:t xml:space="preserve"> prettyunits            1.0.2   2015-07-13 [1] CRAN (R 3.6.0)</w:t>
      </w:r>
      <w:r>
        <w:br/>
      </w:r>
      <w:r>
        <w:rPr>
          <w:rStyle w:val="VerbatimChar"/>
        </w:rPr>
        <w:t xml:space="preserve"> processx               3.4.1   2019-07-18 [1] CRAN (R 3.6.0)</w:t>
      </w:r>
      <w:r>
        <w:br/>
      </w:r>
      <w:r>
        <w:rPr>
          <w:rStyle w:val="VerbatimChar"/>
        </w:rPr>
        <w:t xml:space="preserve"> ps                     1.3.0   2018-12-21 [1] CRAN (R 3.6.0)</w:t>
      </w:r>
      <w:r>
        <w:br/>
      </w:r>
      <w:r>
        <w:rPr>
          <w:rStyle w:val="VerbatimChar"/>
        </w:rPr>
        <w:t xml:space="preserve"> purrr                * </w:t>
      </w:r>
      <w:r>
        <w:rPr>
          <w:rStyle w:val="VerbatimChar"/>
        </w:rPr>
        <w:t>0.3.3   2019-10-18 [1] CRAN (R 3.6.0)</w:t>
      </w:r>
      <w:r>
        <w:br/>
      </w:r>
      <w:r>
        <w:rPr>
          <w:rStyle w:val="VerbatimChar"/>
        </w:rPr>
        <w:t xml:space="preserve"> quadprog               1.5-8   2019-11-20 [1] CRAN (R 3.6.0)</w:t>
      </w:r>
      <w:r>
        <w:br/>
      </w:r>
      <w:r>
        <w:rPr>
          <w:rStyle w:val="VerbatimChar"/>
        </w:rPr>
        <w:t xml:space="preserve"> R6                     2.4.1   2019-11-12 [1] CRAN (R 3.6.0)</w:t>
      </w:r>
      <w:r>
        <w:br/>
      </w:r>
      <w:r>
        <w:rPr>
          <w:rStyle w:val="VerbatimChar"/>
        </w:rPr>
        <w:t xml:space="preserve"> Rcpp                   1.0.3   2019-11-08 [1] CRAN (R 3.6.0)</w:t>
      </w:r>
      <w:r>
        <w:br/>
      </w:r>
      <w:r>
        <w:rPr>
          <w:rStyle w:val="VerbatimChar"/>
        </w:rPr>
        <w:t xml:space="preserve"> readr                * 1.3.1   </w:t>
      </w:r>
      <w:r>
        <w:rPr>
          <w:rStyle w:val="VerbatimChar"/>
        </w:rPr>
        <w:t>2018-12-21 [1] CRAN (R 3.6.0)</w:t>
      </w:r>
      <w:r>
        <w:br/>
      </w:r>
      <w:r>
        <w:rPr>
          <w:rStyle w:val="VerbatimChar"/>
        </w:rPr>
        <w:t xml:space="preserve"> readxl                 1.3.1   2019-03-13 [1] CRAN (R 3.6.0)</w:t>
      </w:r>
      <w:r>
        <w:br/>
      </w:r>
      <w:r>
        <w:rPr>
          <w:rStyle w:val="VerbatimChar"/>
        </w:rPr>
        <w:t xml:space="preserve"> remotes                2.1.0   2019-06-24 [1] CRAN (R 3.6.0)</w:t>
      </w:r>
      <w:r>
        <w:br/>
      </w:r>
      <w:r>
        <w:rPr>
          <w:rStyle w:val="VerbatimChar"/>
        </w:rPr>
        <w:t xml:space="preserve"> reprex                 0.3.0   2019-05-16 [1] CRAN (R 3.6.0)</w:t>
      </w:r>
      <w:r>
        <w:br/>
      </w:r>
      <w:r>
        <w:rPr>
          <w:rStyle w:val="VerbatimChar"/>
        </w:rPr>
        <w:t xml:space="preserve"> reshape2             * 1.4.3   2017-12-</w:t>
      </w:r>
      <w:r>
        <w:rPr>
          <w:rStyle w:val="VerbatimChar"/>
        </w:rPr>
        <w:t>11 [1] CRAN (R 3.6.0)</w:t>
      </w:r>
      <w:r>
        <w:br/>
      </w:r>
      <w:r>
        <w:rPr>
          <w:rStyle w:val="VerbatimChar"/>
        </w:rPr>
        <w:t xml:space="preserve"> rlang                  0.4.7   2020-07-09 [1] CRAN (R 3.6.2)</w:t>
      </w:r>
      <w:r>
        <w:br/>
      </w:r>
      <w:r>
        <w:rPr>
          <w:rStyle w:val="VerbatimChar"/>
        </w:rPr>
        <w:t xml:space="preserve"> rmarkdown              2.0     2019-12-12 [1] CRAN (R 3.6.0)</w:t>
      </w:r>
      <w:r>
        <w:br/>
      </w:r>
      <w:r>
        <w:rPr>
          <w:rStyle w:val="VerbatimChar"/>
        </w:rPr>
        <w:t xml:space="preserve"> rprojroot              1.3-2   2018-01-03 [1] CRAN (R 3.6.0)</w:t>
      </w:r>
      <w:r>
        <w:br/>
      </w:r>
      <w:r>
        <w:rPr>
          <w:rStyle w:val="VerbatimChar"/>
        </w:rPr>
        <w:t xml:space="preserve"> rstan                * 2.19.2  2019-07-09 [1] C</w:t>
      </w:r>
      <w:r>
        <w:rPr>
          <w:rStyle w:val="VerbatimChar"/>
        </w:rPr>
        <w:t>RAN (R 3.6.0)</w:t>
      </w:r>
      <w:r>
        <w:br/>
      </w:r>
      <w:r>
        <w:rPr>
          <w:rStyle w:val="VerbatimChar"/>
        </w:rPr>
        <w:t xml:space="preserve"> rstudioapi             0.10    2019-03-19 [1] CRAN (R 3.6.0)</w:t>
      </w:r>
      <w:r>
        <w:br/>
      </w:r>
      <w:r>
        <w:rPr>
          <w:rStyle w:val="VerbatimChar"/>
        </w:rPr>
        <w:t xml:space="preserve"> rvest                  0.3.5   2019-11-08 [1] CRAN (R 3.6.0)</w:t>
      </w:r>
      <w:r>
        <w:br/>
      </w:r>
      <w:r>
        <w:rPr>
          <w:rStyle w:val="VerbatimChar"/>
        </w:rPr>
        <w:t xml:space="preserve"> scales               * 1.1.0   2019-11-18 [1] CRAN (R 3.6.0)</w:t>
      </w:r>
      <w:r>
        <w:br/>
      </w:r>
      <w:r>
        <w:rPr>
          <w:rStyle w:val="VerbatimChar"/>
        </w:rPr>
        <w:t xml:space="preserve"> sessioninfo            1.1.1   2018-11-05 [1] CRAN (R 3</w:t>
      </w:r>
      <w:r>
        <w:rPr>
          <w:rStyle w:val="VerbatimChar"/>
        </w:rPr>
        <w:t>.6.0)</w:t>
      </w:r>
      <w:r>
        <w:br/>
      </w:r>
      <w:r>
        <w:rPr>
          <w:rStyle w:val="VerbatimChar"/>
        </w:rPr>
        <w:t xml:space="preserve"> StanHeaders          * 2.19.0  2019-09-07 [1] CRAN (R 3.6.0)</w:t>
      </w:r>
      <w:r>
        <w:br/>
      </w:r>
      <w:r>
        <w:rPr>
          <w:rStyle w:val="VerbatimChar"/>
        </w:rPr>
        <w:t xml:space="preserve"> stringi                1.4.3   2019-03-12 [1] CRAN (R 3.6.0)</w:t>
      </w:r>
      <w:r>
        <w:br/>
      </w:r>
      <w:r>
        <w:rPr>
          <w:rStyle w:val="VerbatimChar"/>
        </w:rPr>
        <w:t xml:space="preserve"> stringr              * 1.4.0   2019-02-10 [1] CRAN (R 3.6.0)</w:t>
      </w:r>
      <w:r>
        <w:br/>
      </w:r>
      <w:r>
        <w:rPr>
          <w:rStyle w:val="VerbatimChar"/>
        </w:rPr>
        <w:t xml:space="preserve"> testthat               2.3.1   2019-12-01 [1] CRAN (R 3.6.0)</w:t>
      </w:r>
      <w:r>
        <w:br/>
      </w:r>
      <w:r>
        <w:rPr>
          <w:rStyle w:val="VerbatimChar"/>
        </w:rPr>
        <w:t xml:space="preserve"> t</w:t>
      </w:r>
      <w:r>
        <w:rPr>
          <w:rStyle w:val="VerbatimChar"/>
        </w:rPr>
        <w:t>ibble               * 3.0.3   2020-07-10 [1] CRAN (R 3.6.2)</w:t>
      </w:r>
      <w:r>
        <w:br/>
      </w:r>
      <w:r>
        <w:rPr>
          <w:rStyle w:val="VerbatimChar"/>
        </w:rPr>
        <w:t xml:space="preserve"> tidyr                * 1.0.2   2020-01-24 [1] CRAN (R 3.6.0)</w:t>
      </w:r>
      <w:r>
        <w:br/>
      </w:r>
      <w:r>
        <w:rPr>
          <w:rStyle w:val="VerbatimChar"/>
        </w:rPr>
        <w:t xml:space="preserve"> tidyselect             0.2.5   2018-10-11 [1] CRAN (R 3.6.0)</w:t>
      </w:r>
      <w:r>
        <w:br/>
      </w:r>
      <w:r>
        <w:rPr>
          <w:rStyle w:val="VerbatimChar"/>
        </w:rPr>
        <w:t xml:space="preserve"> tidyverse            * 1.3.0   2019-11-21 [1] CRAN (R 3.6.0)</w:t>
      </w:r>
      <w:r>
        <w:br/>
      </w:r>
      <w:r>
        <w:rPr>
          <w:rStyle w:val="VerbatimChar"/>
        </w:rPr>
        <w:t xml:space="preserve"> tiff     </w:t>
      </w:r>
      <w:r>
        <w:rPr>
          <w:rStyle w:val="VerbatimChar"/>
        </w:rPr>
        <w:t xml:space="preserve">            * 0.1-5   2013-09-04 [1] CRAN (R 3.6.0)</w:t>
      </w:r>
      <w:r>
        <w:br/>
      </w:r>
      <w:r>
        <w:rPr>
          <w:rStyle w:val="VerbatimChar"/>
        </w:rPr>
        <w:t xml:space="preserve"> treemapify           * 2.5.3   2019-01-30 [1] CRAN (R 3.6.0)</w:t>
      </w:r>
      <w:r>
        <w:br/>
      </w:r>
      <w:r>
        <w:rPr>
          <w:rStyle w:val="VerbatimChar"/>
        </w:rPr>
        <w:t xml:space="preserve"> usethis                1.5.1   2019-07-04 [1] CRAN (R 3.6.0)</w:t>
      </w:r>
      <w:r>
        <w:br/>
      </w:r>
      <w:r>
        <w:rPr>
          <w:rStyle w:val="VerbatimChar"/>
        </w:rPr>
        <w:t xml:space="preserve"> vctrs                  0.3.2   2020-07-15 [1] CRAN (R 3.6.2)</w:t>
      </w:r>
      <w:r>
        <w:br/>
      </w:r>
      <w:r>
        <w:rPr>
          <w:rStyle w:val="VerbatimChar"/>
        </w:rPr>
        <w:t xml:space="preserve"> withr            </w:t>
      </w:r>
      <w:r>
        <w:rPr>
          <w:rStyle w:val="VerbatimChar"/>
        </w:rPr>
        <w:t xml:space="preserve">      2.1.2   2018-03-15 [1] CRAN (R 3.6.0)</w:t>
      </w:r>
      <w:r>
        <w:br/>
      </w:r>
      <w:r>
        <w:rPr>
          <w:rStyle w:val="VerbatimChar"/>
        </w:rPr>
        <w:t xml:space="preserve"> xfun                   0.11    2019-11-12 [1] CRAN (R 3.6.0)</w:t>
      </w:r>
      <w:r>
        <w:br/>
      </w:r>
      <w:r>
        <w:rPr>
          <w:rStyle w:val="VerbatimChar"/>
        </w:rPr>
        <w:t xml:space="preserve"> xml2                   1.2.2   2019-08-09 [1] CRAN (R 3.6.0)</w:t>
      </w:r>
      <w:r>
        <w:br/>
      </w:r>
      <w:r>
        <w:rPr>
          <w:rStyle w:val="VerbatimChar"/>
        </w:rPr>
        <w:t xml:space="preserve"> xts                  * 0.12-0  2020-01-19 [1] CRAN (R 3.6.0)</w:t>
      </w:r>
      <w:r>
        <w:br/>
      </w:r>
      <w:r>
        <w:rPr>
          <w:rStyle w:val="VerbatimChar"/>
        </w:rPr>
        <w:t xml:space="preserve"> yaml                   2.</w:t>
      </w:r>
      <w:r>
        <w:rPr>
          <w:rStyle w:val="VerbatimChar"/>
        </w:rPr>
        <w:t>2.0   2018-07-25 [1] CRAN (R 3.6.0)</w:t>
      </w:r>
      <w:r>
        <w:br/>
      </w:r>
      <w:r>
        <w:rPr>
          <w:rStyle w:val="VerbatimChar"/>
        </w:rPr>
        <w:t xml:space="preserve"> zoo                  * 1.8-7   2020-01-10 [1] CRAN (R 3.6.0)</w:t>
      </w:r>
      <w:r>
        <w:br/>
      </w:r>
      <w:r>
        <w:br/>
      </w:r>
      <w:r>
        <w:rPr>
          <w:rStyle w:val="VerbatimChar"/>
        </w:rPr>
        <w:t>[1] /Users/wchiu/Library/R/3.6/library</w:t>
      </w:r>
      <w:r>
        <w:br/>
      </w:r>
      <w:r>
        <w:rPr>
          <w:rStyle w:val="VerbatimChar"/>
        </w:rPr>
        <w:t>[2] /Library/Frameworks/R.framework/Versions/3.6/Resources/library</w:t>
      </w:r>
    </w:p>
    <w:sectPr w:rsidR="00514C33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09ADBFA" w14:textId="77777777" w:rsidR="00000000" w:rsidRDefault="000854E5">
      <w:pPr>
        <w:spacing w:after="0"/>
      </w:pPr>
      <w:r>
        <w:separator/>
      </w:r>
    </w:p>
  </w:endnote>
  <w:endnote w:type="continuationSeparator" w:id="0">
    <w:p w14:paraId="0838B50F" w14:textId="77777777" w:rsidR="00000000" w:rsidRDefault="000854E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5B1A83D" w14:textId="77777777" w:rsidR="00514C33" w:rsidRDefault="000854E5">
      <w:r>
        <w:separator/>
      </w:r>
    </w:p>
  </w:footnote>
  <w:footnote w:type="continuationSeparator" w:id="0">
    <w:p w14:paraId="6CBC3CC5" w14:textId="77777777" w:rsidR="00514C33" w:rsidRDefault="000854E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EA454B4C"/>
    <w:multiLevelType w:val="multilevel"/>
    <w:tmpl w:val="6652F4BE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170CD2DE"/>
    <w:multiLevelType w:val="multilevel"/>
    <w:tmpl w:val="0A9A253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2" w15:restartNumberingAfterBreak="0">
    <w:nsid w:val="2C1AE401"/>
    <w:multiLevelType w:val="multilevel"/>
    <w:tmpl w:val="21FC0AD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1"/>
  </w:num>
  <w:num w:numId="2">
    <w:abstractNumId w:val="1"/>
  </w:num>
  <w:num w:numId="3">
    <w:abstractNumId w:val="0"/>
  </w:num>
  <w:num w:numId="4">
    <w:abstractNumId w:val="0"/>
  </w:num>
  <w:num w:numId="5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Microsoft Office User">
    <w15:presenceInfo w15:providerId="None" w15:userId="Microsoft Office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0854E5"/>
    <w:rsid w:val="004E29B3"/>
    <w:rsid w:val="00514C33"/>
    <w:rsid w:val="00590D07"/>
    <w:rsid w:val="00784D58"/>
    <w:rsid w:val="008D6863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4D2A2B3"/>
  <w15:docId w15:val="{01E1A5C2-F53D-E64D-8A03-4278A20FBB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TOC1">
    <w:name w:val="toc 1"/>
    <w:basedOn w:val="Normal"/>
    <w:next w:val="Normal"/>
    <w:autoRedefine/>
    <w:uiPriority w:val="39"/>
    <w:unhideWhenUsed/>
    <w:rsid w:val="000854E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854E5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0854E5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theme" Target="theme/theme1.xml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5" Type="http://schemas.openxmlformats.org/officeDocument/2006/relationships/footnotes" Target="footnote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41.png"/><Relationship Id="rId114" Type="http://schemas.openxmlformats.org/officeDocument/2006/relationships/image" Target="media/image106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hyperlink" Target="mailto:irusyn@cvm.tamu.edu" TargetMode="Externa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fontTable" Target="fontTable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hyperlink" Target="mailto:wchiu@cvm.tamu.edu" TargetMode="Externa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microsoft.com/office/2011/relationships/people" Target="peop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5" Type="http://schemas.openxmlformats.org/officeDocument/2006/relationships/image" Target="media/image7.png"/><Relationship Id="rId36" Type="http://schemas.openxmlformats.org/officeDocument/2006/relationships/image" Target="media/image28.png"/><Relationship Id="rId57" Type="http://schemas.openxmlformats.org/officeDocument/2006/relationships/image" Target="media/image49.png"/><Relationship Id="rId106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100</Pages>
  <Words>5628</Words>
  <Characters>32081</Characters>
  <Application>Microsoft Office Word</Application>
  <DocSecurity>0</DocSecurity>
  <Lines>267</Lines>
  <Paragraphs>75</Paragraphs>
  <ScaleCrop>false</ScaleCrop>
  <Company/>
  <LinksUpToDate>false</LinksUpToDate>
  <CharactersWithSpaces>37634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Supplemental Materials</dc:title>
  <dc:creator>Nan-Hung Hsieh^{1,2,**}, Zunwei Chen^{1,2,**}, Ivan Rusyn^{1,2,*}, Weihsueh A. Chiu^{1,2,*}</dc:creator>
  <cp:keywords/>
  <cp:lastModifiedBy>Microsoft Office User</cp:lastModifiedBy>
  <cp:revision>3</cp:revision>
  <dcterms:created xsi:type="dcterms:W3CDTF">2020-09-10T16:22:00Z</dcterms:created>
  <dcterms:modified xsi:type="dcterms:W3CDTF">2020-09-10T16:26:00Z</dcterms:modified>
</cp:coreProperties>
</file>